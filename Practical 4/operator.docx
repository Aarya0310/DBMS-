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90595" w:rsidRDefault="00F9059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11"/>
        <w:jc w:val="right"/>
        <w:rPr>
          <w:b/>
          <w:sz w:val="32"/>
          <w:szCs w:val="32"/>
        </w:rPr>
      </w:pP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11"/>
        <w:jc w:val="right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 xml:space="preserve">Practical no. 4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2" w:line="264" w:lineRule="auto"/>
        <w:ind w:left="1458" w:right="706" w:hanging="18"/>
        <w:rPr>
          <w:b/>
          <w:color w:val="980000"/>
          <w:sz w:val="28"/>
          <w:szCs w:val="28"/>
        </w:rPr>
      </w:pPr>
      <w:r>
        <w:rPr>
          <w:b/>
          <w:color w:val="980000"/>
          <w:sz w:val="28"/>
          <w:szCs w:val="28"/>
        </w:rPr>
        <w:t xml:space="preserve">Aim: </w:t>
      </w:r>
      <w:r>
        <w:rPr>
          <w:b/>
          <w:color w:val="980000"/>
          <w:sz w:val="28"/>
          <w:szCs w:val="28"/>
          <w:u w:val="single"/>
        </w:rPr>
        <w:t>Write and execute SQL queries- Operators (and, or, not, like,</w:t>
      </w:r>
      <w:r>
        <w:rPr>
          <w:b/>
          <w:color w:val="980000"/>
          <w:sz w:val="28"/>
          <w:szCs w:val="28"/>
        </w:rPr>
        <w:t xml:space="preserve"> </w:t>
      </w:r>
      <w:r>
        <w:rPr>
          <w:b/>
          <w:color w:val="980000"/>
          <w:sz w:val="28"/>
          <w:szCs w:val="28"/>
          <w:u w:val="single"/>
        </w:rPr>
        <w:t>between, in)</w:t>
      </w:r>
      <w:r>
        <w:rPr>
          <w:b/>
          <w:color w:val="980000"/>
          <w:sz w:val="28"/>
          <w:szCs w:val="28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75" w:line="313" w:lineRule="auto"/>
        <w:ind w:left="1452" w:right="30"/>
        <w:jc w:val="both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SQL Logical Operators are essential tools used to test the truth of conditions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in SQL queries. They return boolean values such as TRUE, FALSE, or NULL,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making them invaluable for filtering, retrieving, or manipulating data. These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operators allow developers to build complex queries by combining, negating,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or comparing conditions effectively.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0" w:line="240" w:lineRule="auto"/>
        <w:ind w:left="1456"/>
        <w:rPr>
          <w:rFonts w:ascii="Nunito" w:eastAsia="Nunito" w:hAnsi="Nunito" w:cs="Nunito"/>
          <w:b/>
          <w:color w:val="980000"/>
          <w:sz w:val="36"/>
          <w:szCs w:val="36"/>
        </w:rPr>
      </w:pPr>
      <w:r>
        <w:rPr>
          <w:rFonts w:ascii="Nunito" w:eastAsia="Nunito" w:hAnsi="Nunito" w:cs="Nunito"/>
          <w:b/>
          <w:color w:val="980000"/>
          <w:sz w:val="36"/>
          <w:szCs w:val="36"/>
          <w:highlight w:val="white"/>
        </w:rPr>
        <w:t>SQL Between Operator</w:t>
      </w:r>
      <w:r>
        <w:rPr>
          <w:rFonts w:ascii="Nunito" w:eastAsia="Nunito" w:hAnsi="Nunito" w:cs="Nunito"/>
          <w:b/>
          <w:color w:val="980000"/>
          <w:sz w:val="36"/>
          <w:szCs w:val="36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3" w:line="313" w:lineRule="auto"/>
        <w:ind w:left="1439" w:right="28"/>
        <w:jc w:val="both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color w:val="273239"/>
          <w:sz w:val="27"/>
          <w:szCs w:val="27"/>
        </w:rPr>
        <w:t>T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he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SQL BETWEEN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operator is used to test whether a value falls within a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given range of values (inclusive). The values can be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text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,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date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,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or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numbers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It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can be used in a SELECT, INSERT, UPDATE or DELETE statement. The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SQL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BETWEEN Condition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will return the records where the expression is within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t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he range of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value1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and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value2.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5" w:line="240" w:lineRule="auto"/>
        <w:ind w:left="1452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Syntax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8" w:line="240" w:lineRule="auto"/>
        <w:ind w:left="1448"/>
        <w:rPr>
          <w:rFonts w:ascii="Nunito" w:eastAsia="Nunito" w:hAnsi="Nunito" w:cs="Nunito"/>
          <w:i/>
          <w:color w:val="273239"/>
          <w:sz w:val="27"/>
          <w:szCs w:val="27"/>
        </w:rPr>
      </w:pP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SELECT column_name(s)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" w:line="240" w:lineRule="auto"/>
        <w:ind w:left="1454"/>
        <w:rPr>
          <w:rFonts w:ascii="Nunito" w:eastAsia="Nunito" w:hAnsi="Nunito" w:cs="Nunito"/>
          <w:i/>
          <w:color w:val="273239"/>
          <w:sz w:val="27"/>
          <w:szCs w:val="27"/>
        </w:rPr>
      </w:pP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FROM table_name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" w:line="240" w:lineRule="auto"/>
        <w:ind w:left="1468"/>
        <w:rPr>
          <w:rFonts w:ascii="Nunito" w:eastAsia="Nunito" w:hAnsi="Nunito" w:cs="Nunito"/>
          <w:i/>
          <w:color w:val="273239"/>
          <w:sz w:val="27"/>
          <w:szCs w:val="27"/>
        </w:rPr>
      </w:pP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WHERE column_name BETWEEN value1 AND value2;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6" w:line="240" w:lineRule="auto"/>
        <w:ind w:left="1460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Key Features: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8" w:line="240" w:lineRule="auto"/>
        <w:ind w:right="1789"/>
        <w:jc w:val="right"/>
        <w:rPr>
          <w:rFonts w:ascii="Nunito" w:eastAsia="Nunito" w:hAnsi="Nunito" w:cs="Nunito"/>
          <w:color w:val="273239"/>
          <w:sz w:val="27"/>
          <w:szCs w:val="27"/>
        </w:rPr>
      </w:pPr>
      <w:r>
        <w:rPr>
          <w:color w:val="273239"/>
          <w:sz w:val="27"/>
          <w:szCs w:val="27"/>
          <w:highlight w:val="white"/>
        </w:rPr>
        <w:t xml:space="preserve">●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Inclusive of both boundary values (</w:t>
      </w:r>
      <w:r>
        <w:rPr>
          <w:rFonts w:ascii="Roboto Mono" w:eastAsia="Roboto Mono" w:hAnsi="Roboto Mono" w:cs="Roboto Mono"/>
          <w:color w:val="273239"/>
        </w:rPr>
        <w:t xml:space="preserve">value1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and </w:t>
      </w:r>
      <w:r>
        <w:rPr>
          <w:rFonts w:ascii="Roboto Mono" w:eastAsia="Roboto Mono" w:hAnsi="Roboto Mono" w:cs="Roboto Mono"/>
          <w:color w:val="273239"/>
        </w:rPr>
        <w:t>value2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).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6" w:line="240" w:lineRule="auto"/>
        <w:ind w:right="1481"/>
        <w:jc w:val="right"/>
        <w:rPr>
          <w:rFonts w:ascii="Nunito" w:eastAsia="Nunito" w:hAnsi="Nunito" w:cs="Nunito"/>
          <w:color w:val="273239"/>
          <w:sz w:val="27"/>
          <w:szCs w:val="27"/>
          <w:highlight w:val="white"/>
        </w:rPr>
      </w:pPr>
      <w:r>
        <w:rPr>
          <w:color w:val="273239"/>
          <w:sz w:val="27"/>
          <w:szCs w:val="27"/>
          <w:highlight w:val="white"/>
        </w:rPr>
        <w:t xml:space="preserve">●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Simplifies queries when working with continuous ranges.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5"/>
        <w:jc w:val="right"/>
        <w:rPr>
          <w:rFonts w:ascii="Nunito" w:eastAsia="Nunito" w:hAnsi="Nunito" w:cs="Nunito"/>
          <w:color w:val="273239"/>
          <w:sz w:val="27"/>
          <w:szCs w:val="27"/>
          <w:highlight w:val="white"/>
        </w:rPr>
      </w:pPr>
      <w:r>
        <w:rPr>
          <w:rFonts w:ascii="Nunito" w:eastAsia="Nunito" w:hAnsi="Nunito" w:cs="Nunito"/>
          <w:noProof/>
          <w:color w:val="273239"/>
          <w:sz w:val="27"/>
          <w:szCs w:val="27"/>
          <w:highlight w:val="white"/>
        </w:rPr>
        <w:lastRenderedPageBreak/>
        <w:drawing>
          <wp:inline distT="19050" distB="19050" distL="19050" distR="19050">
            <wp:extent cx="5943600" cy="1990725"/>
            <wp:effectExtent l="0" t="0" r="0" b="0"/>
            <wp:docPr id="3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" w:line="240" w:lineRule="auto"/>
        <w:ind w:left="1454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Query: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5" w:line="240" w:lineRule="auto"/>
        <w:ind w:left="1461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  <w:shd w:val="clear" w:color="auto" w:fill="E0E0E0"/>
        </w:rPr>
        <w:t>SELECT Name</w:t>
      </w: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2" w:line="240" w:lineRule="auto"/>
        <w:ind w:left="1458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  <w:shd w:val="clear" w:color="auto" w:fill="E0E0E0"/>
        </w:rPr>
        <w:t>FROM Emp</w:t>
      </w: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2" w:line="240" w:lineRule="auto"/>
        <w:ind w:left="1444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  <w:shd w:val="clear" w:color="auto" w:fill="E0E0E0"/>
        </w:rPr>
        <w:t>WHERE Salary</w:t>
      </w: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2" w:line="240" w:lineRule="auto"/>
        <w:ind w:left="1450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  <w:shd w:val="clear" w:color="auto" w:fill="E0E0E0"/>
        </w:rPr>
        <w:t>BETWEEN 30000 AND 45000;</w:t>
      </w: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5" w:line="240" w:lineRule="auto"/>
        <w:ind w:left="1454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Output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5" w:line="240" w:lineRule="auto"/>
        <w:ind w:left="1470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b/>
          <w:noProof/>
          <w:color w:val="273239"/>
          <w:sz w:val="27"/>
          <w:szCs w:val="27"/>
        </w:rPr>
        <w:drawing>
          <wp:inline distT="19050" distB="19050" distL="19050" distR="19050">
            <wp:extent cx="1504950" cy="1609725"/>
            <wp:effectExtent l="0" t="0" r="0" b="0"/>
            <wp:docPr id="3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60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Nunito" w:eastAsia="Nunito" w:hAnsi="Nunito" w:cs="Nunito"/>
          <w:b/>
          <w:noProof/>
          <w:color w:val="273239"/>
          <w:sz w:val="27"/>
          <w:szCs w:val="27"/>
        </w:rPr>
        <w:lastRenderedPageBreak/>
        <w:drawing>
          <wp:inline distT="114300" distB="114300" distL="114300" distR="114300">
            <wp:extent cx="6905625" cy="6934200"/>
            <wp:effectExtent l="0" t="0" r="0" b="0"/>
            <wp:docPr id="3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693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4" w:line="240" w:lineRule="auto"/>
        <w:ind w:left="1456"/>
        <w:rPr>
          <w:rFonts w:ascii="Nunito" w:eastAsia="Nunito" w:hAnsi="Nunito" w:cs="Nunito"/>
          <w:b/>
          <w:color w:val="980000"/>
          <w:sz w:val="36"/>
          <w:szCs w:val="36"/>
        </w:rPr>
      </w:pPr>
      <w:r>
        <w:rPr>
          <w:rFonts w:ascii="Nunito" w:eastAsia="Nunito" w:hAnsi="Nunito" w:cs="Nunito"/>
          <w:b/>
          <w:color w:val="980000"/>
          <w:sz w:val="36"/>
          <w:szCs w:val="36"/>
          <w:highlight w:val="white"/>
        </w:rPr>
        <w:t>SQL NOT Operator</w:t>
      </w:r>
      <w:r>
        <w:rPr>
          <w:rFonts w:ascii="Nunito" w:eastAsia="Nunito" w:hAnsi="Nunito" w:cs="Nunito"/>
          <w:b/>
          <w:color w:val="980000"/>
          <w:sz w:val="36"/>
          <w:szCs w:val="36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3" w:line="313" w:lineRule="auto"/>
        <w:ind w:left="1452" w:right="25" w:hanging="12"/>
        <w:jc w:val="both"/>
        <w:rPr>
          <w:rFonts w:ascii="Nunito" w:eastAsia="Nunito" w:hAnsi="Nunito" w:cs="Nunito"/>
          <w:color w:val="273239"/>
          <w:sz w:val="27"/>
          <w:szCs w:val="27"/>
          <w:highlight w:val="white"/>
        </w:rPr>
      </w:pPr>
      <w:r>
        <w:rPr>
          <w:rFonts w:ascii="Nunito" w:eastAsia="Nunito" w:hAnsi="Nunito" w:cs="Nunito"/>
          <w:color w:val="273239"/>
          <w:sz w:val="27"/>
          <w:szCs w:val="27"/>
        </w:rPr>
        <w:t>T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he SQL NOT Operator is a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logical operator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used to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negate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or reverse the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result of a condition in SQL queries. It is commonly used with the WHERE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clause to filter records that do not meet a specified condition, helping you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exclude certain values from your results.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2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lastRenderedPageBreak/>
        <w:t>Syntax: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5" w:line="240" w:lineRule="auto"/>
        <w:ind w:left="1454"/>
        <w:rPr>
          <w:rFonts w:ascii="Courier New" w:eastAsia="Courier New" w:hAnsi="Courier New" w:cs="Courier New"/>
          <w:color w:val="273239"/>
          <w:sz w:val="24"/>
          <w:szCs w:val="24"/>
        </w:rPr>
      </w:pPr>
      <w:r>
        <w:rPr>
          <w:rFonts w:ascii="Courier New" w:eastAsia="Courier New" w:hAnsi="Courier New" w:cs="Courier New"/>
          <w:b/>
          <w:color w:val="273239"/>
          <w:sz w:val="24"/>
          <w:szCs w:val="24"/>
          <w:shd w:val="clear" w:color="auto" w:fill="E0E0E0"/>
        </w:rPr>
        <w:t xml:space="preserve">SELECT </w:t>
      </w:r>
      <w:r>
        <w:rPr>
          <w:rFonts w:ascii="Courier New" w:eastAsia="Courier New" w:hAnsi="Courier New" w:cs="Courier New"/>
          <w:color w:val="273239"/>
          <w:sz w:val="24"/>
          <w:szCs w:val="24"/>
          <w:shd w:val="clear" w:color="auto" w:fill="E0E0E0"/>
        </w:rPr>
        <w:t>column1, colomn2, …</w:t>
      </w:r>
      <w:r>
        <w:rPr>
          <w:rFonts w:ascii="Courier New" w:eastAsia="Courier New" w:hAnsi="Courier New" w:cs="Courier New"/>
          <w:color w:val="273239"/>
          <w:sz w:val="24"/>
          <w:szCs w:val="24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40" w:lineRule="auto"/>
        <w:ind w:left="1451"/>
        <w:rPr>
          <w:rFonts w:ascii="Courier New" w:eastAsia="Courier New" w:hAnsi="Courier New" w:cs="Courier New"/>
          <w:color w:val="273239"/>
          <w:sz w:val="24"/>
          <w:szCs w:val="24"/>
          <w:shd w:val="clear" w:color="auto" w:fill="E0E0E0"/>
        </w:rPr>
      </w:pPr>
      <w:r>
        <w:rPr>
          <w:rFonts w:ascii="Courier New" w:eastAsia="Courier New" w:hAnsi="Courier New" w:cs="Courier New"/>
          <w:b/>
          <w:color w:val="273239"/>
          <w:sz w:val="24"/>
          <w:szCs w:val="24"/>
          <w:shd w:val="clear" w:color="auto" w:fill="E0E0E0"/>
        </w:rPr>
        <w:t xml:space="preserve">FROM </w:t>
      </w:r>
      <w:r>
        <w:rPr>
          <w:rFonts w:ascii="Courier New" w:eastAsia="Courier New" w:hAnsi="Courier New" w:cs="Courier New"/>
          <w:color w:val="273239"/>
          <w:sz w:val="24"/>
          <w:szCs w:val="24"/>
          <w:shd w:val="clear" w:color="auto" w:fill="E0E0E0"/>
        </w:rPr>
        <w:t xml:space="preserve">table_name </w:t>
      </w:r>
      <w:r>
        <w:rPr>
          <w:rFonts w:ascii="Courier New" w:eastAsia="Courier New" w:hAnsi="Courier New" w:cs="Courier New"/>
          <w:b/>
          <w:color w:val="273239"/>
          <w:sz w:val="24"/>
          <w:szCs w:val="24"/>
          <w:shd w:val="clear" w:color="auto" w:fill="E0E0E0"/>
        </w:rPr>
        <w:t xml:space="preserve">WHERE NOT </w:t>
      </w:r>
      <w:r>
        <w:rPr>
          <w:rFonts w:ascii="Courier New" w:eastAsia="Courier New" w:hAnsi="Courier New" w:cs="Courier New"/>
          <w:color w:val="273239"/>
          <w:sz w:val="24"/>
          <w:szCs w:val="24"/>
          <w:shd w:val="clear" w:color="auto" w:fill="E0E0E0"/>
        </w:rPr>
        <w:t>condition;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2" w:line="240" w:lineRule="auto"/>
        <w:ind w:right="45"/>
        <w:jc w:val="right"/>
        <w:rPr>
          <w:rFonts w:ascii="Courier New" w:eastAsia="Courier New" w:hAnsi="Courier New" w:cs="Courier New"/>
          <w:color w:val="273239"/>
          <w:sz w:val="24"/>
          <w:szCs w:val="24"/>
          <w:shd w:val="clear" w:color="auto" w:fill="E0E0E0"/>
        </w:rPr>
      </w:pPr>
      <w:r>
        <w:rPr>
          <w:rFonts w:ascii="Courier New" w:eastAsia="Courier New" w:hAnsi="Courier New" w:cs="Courier New"/>
          <w:noProof/>
          <w:color w:val="273239"/>
          <w:sz w:val="24"/>
          <w:szCs w:val="24"/>
          <w:shd w:val="clear" w:color="auto" w:fill="E0E0E0"/>
        </w:rPr>
        <w:drawing>
          <wp:inline distT="19050" distB="19050" distL="19050" distR="19050">
            <wp:extent cx="5943600" cy="5372100"/>
            <wp:effectExtent l="0" t="0" r="0" b="0"/>
            <wp:docPr id="3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2" w:line="240" w:lineRule="auto"/>
        <w:ind w:right="45"/>
        <w:jc w:val="right"/>
        <w:rPr>
          <w:rFonts w:ascii="Courier New" w:eastAsia="Courier New" w:hAnsi="Courier New" w:cs="Courier New"/>
          <w:color w:val="273239"/>
          <w:sz w:val="24"/>
          <w:szCs w:val="24"/>
          <w:shd w:val="clear" w:color="auto" w:fill="E0E0E0"/>
        </w:rPr>
      </w:pPr>
      <w:r>
        <w:rPr>
          <w:rFonts w:ascii="Courier New" w:eastAsia="Courier New" w:hAnsi="Courier New" w:cs="Courier New"/>
          <w:noProof/>
          <w:color w:val="273239"/>
          <w:sz w:val="24"/>
          <w:szCs w:val="24"/>
          <w:shd w:val="clear" w:color="auto" w:fill="E0E0E0"/>
        </w:rPr>
        <w:lastRenderedPageBreak/>
        <w:drawing>
          <wp:inline distT="114300" distB="114300" distL="114300" distR="114300">
            <wp:extent cx="6905625" cy="7937500"/>
            <wp:effectExtent l="0" t="0" r="0" b="0"/>
            <wp:docPr id="2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793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9" w:lineRule="auto"/>
        <w:ind w:left="1470" w:right="45"/>
        <w:rPr>
          <w:rFonts w:ascii="Courier New" w:eastAsia="Courier New" w:hAnsi="Courier New" w:cs="Courier New"/>
          <w:color w:val="273239"/>
          <w:sz w:val="24"/>
          <w:szCs w:val="24"/>
          <w:shd w:val="clear" w:color="auto" w:fill="E0E0E0"/>
        </w:rPr>
      </w:pPr>
      <w:r>
        <w:rPr>
          <w:rFonts w:ascii="Courier New" w:eastAsia="Courier New" w:hAnsi="Courier New" w:cs="Courier New"/>
          <w:noProof/>
          <w:color w:val="273239"/>
          <w:sz w:val="24"/>
          <w:szCs w:val="24"/>
          <w:shd w:val="clear" w:color="auto" w:fill="E0E0E0"/>
        </w:rPr>
        <w:lastRenderedPageBreak/>
        <w:drawing>
          <wp:inline distT="19050" distB="19050" distL="19050" distR="19050">
            <wp:extent cx="5943600" cy="2505075"/>
            <wp:effectExtent l="0" t="0" r="0" b="0"/>
            <wp:docPr id="1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ourier New" w:eastAsia="Courier New" w:hAnsi="Courier New" w:cs="Courier New"/>
          <w:noProof/>
          <w:color w:val="273239"/>
          <w:sz w:val="24"/>
          <w:szCs w:val="24"/>
          <w:shd w:val="clear" w:color="auto" w:fill="E0E0E0"/>
        </w:rPr>
        <w:drawing>
          <wp:inline distT="19050" distB="19050" distL="19050" distR="19050">
            <wp:extent cx="5943600" cy="3571875"/>
            <wp:effectExtent l="0" t="0" r="0" b="0"/>
            <wp:docPr id="2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ourier New" w:eastAsia="Courier New" w:hAnsi="Courier New" w:cs="Courier New"/>
          <w:noProof/>
          <w:color w:val="273239"/>
          <w:sz w:val="24"/>
          <w:szCs w:val="24"/>
          <w:shd w:val="clear" w:color="auto" w:fill="E0E0E0"/>
        </w:rPr>
        <w:lastRenderedPageBreak/>
        <w:drawing>
          <wp:inline distT="114300" distB="114300" distL="114300" distR="114300">
            <wp:extent cx="6905625" cy="4292600"/>
            <wp:effectExtent l="0" t="0" r="0" b="0"/>
            <wp:docPr id="3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0" w:lineRule="auto"/>
        <w:ind w:left="1470" w:right="45"/>
        <w:rPr>
          <w:rFonts w:ascii="Courier New" w:eastAsia="Courier New" w:hAnsi="Courier New" w:cs="Courier New"/>
          <w:color w:val="273239"/>
          <w:sz w:val="24"/>
          <w:szCs w:val="24"/>
          <w:shd w:val="clear" w:color="auto" w:fill="E0E0E0"/>
        </w:rPr>
      </w:pPr>
      <w:r>
        <w:rPr>
          <w:rFonts w:ascii="Courier New" w:eastAsia="Courier New" w:hAnsi="Courier New" w:cs="Courier New"/>
          <w:color w:val="273239"/>
          <w:sz w:val="24"/>
          <w:szCs w:val="24"/>
          <w:shd w:val="clear" w:color="auto" w:fill="E0E0E0"/>
        </w:rPr>
        <w:br/>
      </w:r>
      <w:r>
        <w:rPr>
          <w:rFonts w:ascii="Courier New" w:eastAsia="Courier New" w:hAnsi="Courier New" w:cs="Courier New"/>
          <w:noProof/>
          <w:color w:val="273239"/>
          <w:sz w:val="24"/>
          <w:szCs w:val="24"/>
          <w:shd w:val="clear" w:color="auto" w:fill="E0E0E0"/>
        </w:rPr>
        <w:drawing>
          <wp:inline distT="19050" distB="19050" distL="19050" distR="19050">
            <wp:extent cx="5943600" cy="2676525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ourier New" w:eastAsia="Courier New" w:hAnsi="Courier New" w:cs="Courier New"/>
          <w:noProof/>
          <w:color w:val="273239"/>
          <w:sz w:val="24"/>
          <w:szCs w:val="24"/>
          <w:shd w:val="clear" w:color="auto" w:fill="E0E0E0"/>
        </w:rPr>
        <w:lastRenderedPageBreak/>
        <w:drawing>
          <wp:inline distT="114300" distB="114300" distL="114300" distR="114300">
            <wp:extent cx="6905625" cy="4038600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67"/>
        <w:rPr>
          <w:rFonts w:ascii="Nunito" w:eastAsia="Nunito" w:hAnsi="Nunito" w:cs="Nunito"/>
          <w:b/>
          <w:color w:val="273239"/>
          <w:sz w:val="36"/>
          <w:szCs w:val="36"/>
        </w:rPr>
      </w:pPr>
      <w:r>
        <w:rPr>
          <w:rFonts w:ascii="Nunito" w:eastAsia="Nunito" w:hAnsi="Nunito" w:cs="Nunito"/>
          <w:b/>
          <w:noProof/>
          <w:color w:val="273239"/>
          <w:sz w:val="36"/>
          <w:szCs w:val="36"/>
        </w:rPr>
        <w:lastRenderedPageBreak/>
        <w:drawing>
          <wp:inline distT="114300" distB="114300" distL="114300" distR="114300">
            <wp:extent cx="6905625" cy="10807700"/>
            <wp:effectExtent l="0" t="0" r="0" b="0"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1080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67"/>
        <w:rPr>
          <w:rFonts w:ascii="Nunito" w:eastAsia="Nunito" w:hAnsi="Nunito" w:cs="Nunito"/>
          <w:b/>
          <w:color w:val="273239"/>
          <w:sz w:val="36"/>
          <w:szCs w:val="36"/>
        </w:rPr>
      </w:pPr>
      <w:r>
        <w:rPr>
          <w:rFonts w:ascii="Nunito" w:eastAsia="Nunito" w:hAnsi="Nunito" w:cs="Nunito"/>
          <w:b/>
          <w:color w:val="273239"/>
          <w:sz w:val="36"/>
          <w:szCs w:val="36"/>
        </w:rPr>
        <w:lastRenderedPageBreak/>
        <w:t xml:space="preserve">Key TakeAways About NOT Operator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3" w:line="430" w:lineRule="auto"/>
        <w:ind w:left="2528" w:right="71" w:hanging="344"/>
        <w:rPr>
          <w:rFonts w:ascii="Nunito" w:eastAsia="Nunito" w:hAnsi="Nunito" w:cs="Nunito"/>
          <w:i/>
          <w:color w:val="273239"/>
          <w:sz w:val="27"/>
          <w:szCs w:val="27"/>
        </w:rPr>
      </w:pPr>
      <w:r>
        <w:rPr>
          <w:i/>
          <w:color w:val="273239"/>
          <w:sz w:val="27"/>
          <w:szCs w:val="27"/>
        </w:rPr>
        <w:t xml:space="preserve">● 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>NOT operator returns opposite results or negative results. It negates the boolean condition in the WHERE</w:t>
      </w:r>
      <w:r>
        <w:rPr>
          <w:rFonts w:ascii="Nunito" w:eastAsia="Nunito" w:hAnsi="Nunito" w:cs="Nunito"/>
          <w:i/>
          <w:color w:val="273239"/>
          <w:sz w:val="27"/>
          <w:szCs w:val="27"/>
          <w:u w:val="single"/>
        </w:rPr>
        <w:t xml:space="preserve"> c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lause.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right="1999"/>
        <w:jc w:val="right"/>
        <w:rPr>
          <w:rFonts w:ascii="Nunito" w:eastAsia="Nunito" w:hAnsi="Nunito" w:cs="Nunito"/>
          <w:i/>
          <w:color w:val="273239"/>
          <w:sz w:val="27"/>
          <w:szCs w:val="27"/>
        </w:rPr>
      </w:pPr>
      <w:r>
        <w:rPr>
          <w:i/>
          <w:color w:val="273239"/>
          <w:sz w:val="27"/>
          <w:szCs w:val="27"/>
        </w:rPr>
        <w:t xml:space="preserve">● 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It is used to exclude specific data from the result set.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78" w:line="240" w:lineRule="auto"/>
        <w:ind w:left="1461"/>
        <w:rPr>
          <w:rFonts w:ascii="Nunito" w:eastAsia="Nunito" w:hAnsi="Nunito" w:cs="Nunito"/>
          <w:b/>
          <w:color w:val="0000FF"/>
          <w:sz w:val="30"/>
          <w:szCs w:val="30"/>
        </w:rPr>
      </w:pPr>
      <w:r>
        <w:rPr>
          <w:rFonts w:ascii="Nunito" w:eastAsia="Nunito" w:hAnsi="Nunito" w:cs="Nunito"/>
          <w:b/>
          <w:color w:val="0000FF"/>
          <w:sz w:val="30"/>
          <w:szCs w:val="30"/>
          <w:highlight w:val="white"/>
        </w:rPr>
        <w:t>Using the NOT Operator with BETWEEN</w:t>
      </w:r>
      <w:r>
        <w:rPr>
          <w:rFonts w:ascii="Nunito" w:eastAsia="Nunito" w:hAnsi="Nunito" w:cs="Nunito"/>
          <w:b/>
          <w:color w:val="0000FF"/>
          <w:sz w:val="30"/>
          <w:szCs w:val="30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80" w:line="240" w:lineRule="auto"/>
        <w:ind w:left="1454"/>
        <w:rPr>
          <w:rFonts w:ascii="Nunito" w:eastAsia="Nunito" w:hAnsi="Nunito" w:cs="Nunito"/>
          <w:b/>
          <w:color w:val="000000"/>
          <w:sz w:val="27"/>
          <w:szCs w:val="27"/>
        </w:rPr>
      </w:pPr>
      <w:r>
        <w:rPr>
          <w:rFonts w:ascii="Nunito" w:eastAsia="Nunito" w:hAnsi="Nunito" w:cs="Nunito"/>
          <w:b/>
          <w:color w:val="000000"/>
          <w:sz w:val="27"/>
          <w:szCs w:val="27"/>
          <w:highlight w:val="white"/>
        </w:rPr>
        <w:t>Query:</w:t>
      </w:r>
      <w:r>
        <w:rPr>
          <w:rFonts w:ascii="Nunito" w:eastAsia="Nunito" w:hAnsi="Nunito" w:cs="Nunito"/>
          <w:b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5" w:line="240" w:lineRule="auto"/>
        <w:ind w:left="1461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  <w:shd w:val="clear" w:color="auto" w:fill="E0E0E0"/>
        </w:rPr>
        <w:t>SELECT Name</w:t>
      </w: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2" w:line="240" w:lineRule="auto"/>
        <w:ind w:left="1458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  <w:shd w:val="clear" w:color="auto" w:fill="E0E0E0"/>
        </w:rPr>
        <w:t>FROM Emp</w:t>
      </w: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2" w:line="240" w:lineRule="auto"/>
        <w:ind w:left="1444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  <w:shd w:val="clear" w:color="auto" w:fill="E0E0E0"/>
        </w:rPr>
        <w:t>WHERE Salary</w:t>
      </w: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2" w:line="240" w:lineRule="auto"/>
        <w:ind w:left="1445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  <w:shd w:val="clear" w:color="auto" w:fill="E0E0E0"/>
        </w:rPr>
        <w:t>NOT BETWEEN 30000 AND 45000;</w:t>
      </w: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5" w:line="240" w:lineRule="auto"/>
        <w:ind w:left="1454"/>
        <w:rPr>
          <w:rFonts w:ascii="Nunito" w:eastAsia="Nunito" w:hAnsi="Nunito" w:cs="Nunito"/>
          <w:b/>
          <w:color w:val="000000"/>
          <w:sz w:val="27"/>
          <w:szCs w:val="27"/>
        </w:rPr>
      </w:pPr>
      <w:r>
        <w:rPr>
          <w:rFonts w:ascii="Nunito" w:eastAsia="Nunito" w:hAnsi="Nunito" w:cs="Nunito"/>
          <w:b/>
          <w:color w:val="000000"/>
          <w:sz w:val="27"/>
          <w:szCs w:val="27"/>
          <w:highlight w:val="white"/>
        </w:rPr>
        <w:t>Output</w:t>
      </w:r>
      <w:r>
        <w:rPr>
          <w:rFonts w:ascii="Nunito" w:eastAsia="Nunito" w:hAnsi="Nunito" w:cs="Nunito"/>
          <w:b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5" w:line="240" w:lineRule="auto"/>
        <w:ind w:right="2745"/>
        <w:jc w:val="right"/>
        <w:rPr>
          <w:rFonts w:ascii="Nunito" w:eastAsia="Nunito" w:hAnsi="Nunito" w:cs="Nunito"/>
          <w:b/>
          <w:color w:val="000000"/>
          <w:sz w:val="27"/>
          <w:szCs w:val="27"/>
        </w:rPr>
      </w:pPr>
      <w:r>
        <w:rPr>
          <w:rFonts w:ascii="Nunito" w:eastAsia="Nunito" w:hAnsi="Nunito" w:cs="Nunito"/>
          <w:b/>
          <w:noProof/>
          <w:color w:val="000000"/>
          <w:sz w:val="27"/>
          <w:szCs w:val="27"/>
        </w:rPr>
        <w:drawing>
          <wp:inline distT="19050" distB="19050" distL="19050" distR="19050">
            <wp:extent cx="2552700" cy="1485900"/>
            <wp:effectExtent l="0" t="0" r="0" b="0"/>
            <wp:docPr id="1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7" w:line="240" w:lineRule="auto"/>
        <w:ind w:left="1456"/>
        <w:rPr>
          <w:rFonts w:ascii="Nunito" w:eastAsia="Nunito" w:hAnsi="Nunito" w:cs="Nunito"/>
          <w:b/>
          <w:color w:val="980000"/>
          <w:sz w:val="36"/>
          <w:szCs w:val="36"/>
        </w:rPr>
      </w:pPr>
      <w:r>
        <w:rPr>
          <w:rFonts w:ascii="Nunito" w:eastAsia="Nunito" w:hAnsi="Nunito" w:cs="Nunito"/>
          <w:b/>
          <w:noProof/>
          <w:color w:val="980000"/>
          <w:sz w:val="36"/>
          <w:szCs w:val="36"/>
          <w:highlight w:val="white"/>
        </w:rPr>
        <w:lastRenderedPageBreak/>
        <w:drawing>
          <wp:inline distT="114300" distB="114300" distL="114300" distR="114300">
            <wp:extent cx="6219825" cy="3209925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209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Nunito" w:eastAsia="Nunito" w:hAnsi="Nunito" w:cs="Nunito"/>
          <w:b/>
          <w:color w:val="980000"/>
          <w:sz w:val="36"/>
          <w:szCs w:val="36"/>
          <w:highlight w:val="white"/>
        </w:rPr>
        <w:t>SQL IN Operator</w:t>
      </w:r>
      <w:r>
        <w:rPr>
          <w:rFonts w:ascii="Nunito" w:eastAsia="Nunito" w:hAnsi="Nunito" w:cs="Nunito"/>
          <w:b/>
          <w:color w:val="980000"/>
          <w:sz w:val="36"/>
          <w:szCs w:val="36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3" w:line="313" w:lineRule="auto"/>
        <w:ind w:left="1439" w:right="27" w:firstLine="24"/>
        <w:jc w:val="both"/>
        <w:rPr>
          <w:rFonts w:ascii="Nunito" w:eastAsia="Nunito" w:hAnsi="Nunito" w:cs="Nunito"/>
          <w:color w:val="273239"/>
          <w:sz w:val="27"/>
          <w:szCs w:val="27"/>
          <w:highlight w:val="white"/>
        </w:rPr>
      </w:pP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IN operator allows us to easily test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if the expression matches any value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in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t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he list of values. It is used to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remove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the need for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multiple OR conditions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in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SELECT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,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INSERT,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UPDATE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,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or DELETE. We can also use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NOT IN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to exclude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3" w:lineRule="auto"/>
        <w:ind w:left="1460" w:right="40" w:hanging="21"/>
        <w:rPr>
          <w:rFonts w:ascii="Nunito" w:eastAsia="Nunito" w:hAnsi="Nunito" w:cs="Nunito"/>
          <w:color w:val="273239"/>
          <w:sz w:val="27"/>
          <w:szCs w:val="27"/>
        </w:rPr>
      </w:pPr>
      <w:r>
        <w:rPr>
          <w:rFonts w:ascii="Nunito" w:eastAsia="Nunito" w:hAnsi="Nunito" w:cs="Nunito"/>
          <w:color w:val="273239"/>
          <w:sz w:val="27"/>
          <w:szCs w:val="27"/>
        </w:rPr>
        <w:t>t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he rows in our list. We should note that any kind of duplicate entry will be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retained.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5" w:line="240" w:lineRule="auto"/>
        <w:ind w:left="1452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Syntax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8" w:line="240" w:lineRule="auto"/>
        <w:ind w:left="1448"/>
        <w:rPr>
          <w:rFonts w:ascii="Nunito" w:eastAsia="Nunito" w:hAnsi="Nunito" w:cs="Nunito"/>
          <w:i/>
          <w:color w:val="273239"/>
          <w:sz w:val="27"/>
          <w:szCs w:val="27"/>
        </w:rPr>
      </w:pP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SELECT column_name(s)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" w:line="240" w:lineRule="auto"/>
        <w:ind w:left="1454"/>
        <w:rPr>
          <w:rFonts w:ascii="Nunito" w:eastAsia="Nunito" w:hAnsi="Nunito" w:cs="Nunito"/>
          <w:i/>
          <w:color w:val="273239"/>
          <w:sz w:val="27"/>
          <w:szCs w:val="27"/>
        </w:rPr>
      </w:pP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FROM table_name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" w:line="240" w:lineRule="auto"/>
        <w:ind w:left="1468"/>
        <w:rPr>
          <w:rFonts w:ascii="Nunito" w:eastAsia="Nunito" w:hAnsi="Nunito" w:cs="Nunito"/>
          <w:i/>
          <w:color w:val="273239"/>
          <w:sz w:val="27"/>
          <w:szCs w:val="27"/>
        </w:rPr>
      </w:pP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WHERE column_name IN (list_of_values);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6" w:line="240" w:lineRule="auto"/>
        <w:ind w:left="1460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Key Features: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8" w:line="240" w:lineRule="auto"/>
        <w:ind w:left="2183"/>
        <w:rPr>
          <w:rFonts w:ascii="Nunito" w:eastAsia="Nunito" w:hAnsi="Nunito" w:cs="Nunito"/>
          <w:color w:val="273239"/>
          <w:sz w:val="27"/>
          <w:szCs w:val="27"/>
        </w:rPr>
      </w:pPr>
      <w:r>
        <w:rPr>
          <w:color w:val="273239"/>
          <w:sz w:val="27"/>
          <w:szCs w:val="27"/>
          <w:highlight w:val="white"/>
        </w:rPr>
        <w:t xml:space="preserve">●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Ideal for filtering non-sequential values.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6" w:line="240" w:lineRule="auto"/>
        <w:ind w:left="2183"/>
        <w:rPr>
          <w:rFonts w:ascii="Nunito" w:eastAsia="Nunito" w:hAnsi="Nunito" w:cs="Nunito"/>
          <w:color w:val="273239"/>
          <w:sz w:val="27"/>
          <w:szCs w:val="27"/>
        </w:rPr>
      </w:pPr>
      <w:r>
        <w:rPr>
          <w:color w:val="273239"/>
          <w:sz w:val="27"/>
          <w:szCs w:val="27"/>
          <w:highlight w:val="white"/>
        </w:rPr>
        <w:t xml:space="preserve">●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Handles duplicates in the list of values.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0" w:line="232" w:lineRule="auto"/>
        <w:ind w:left="1463" w:right="45" w:firstLine="6"/>
        <w:rPr>
          <w:rFonts w:ascii="Nunito" w:eastAsia="Nunito" w:hAnsi="Nunito" w:cs="Nunito"/>
          <w:b/>
          <w:color w:val="0000FF"/>
          <w:sz w:val="30"/>
          <w:szCs w:val="30"/>
        </w:rPr>
      </w:pPr>
      <w:r>
        <w:rPr>
          <w:rFonts w:ascii="Nunito" w:eastAsia="Nunito" w:hAnsi="Nunito" w:cs="Nunito"/>
          <w:noProof/>
          <w:color w:val="273239"/>
          <w:sz w:val="27"/>
          <w:szCs w:val="27"/>
        </w:rPr>
        <w:lastRenderedPageBreak/>
        <w:drawing>
          <wp:inline distT="19050" distB="19050" distL="19050" distR="19050">
            <wp:extent cx="5943600" cy="1990725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Nunito" w:eastAsia="Nunito" w:hAnsi="Nunito" w:cs="Nunito"/>
          <w:b/>
          <w:color w:val="0000FF"/>
          <w:sz w:val="30"/>
          <w:szCs w:val="30"/>
          <w:highlight w:val="white"/>
        </w:rPr>
        <w:t>Example 1: Using IN Operator</w:t>
      </w:r>
      <w:r>
        <w:rPr>
          <w:rFonts w:ascii="Nunito" w:eastAsia="Nunito" w:hAnsi="Nunito" w:cs="Nunito"/>
          <w:b/>
          <w:color w:val="0000FF"/>
          <w:sz w:val="30"/>
          <w:szCs w:val="30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2" w:line="240" w:lineRule="auto"/>
        <w:ind w:left="1454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Query: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5" w:line="240" w:lineRule="auto"/>
        <w:ind w:left="1461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  <w:shd w:val="clear" w:color="auto" w:fill="E0E0E0"/>
        </w:rPr>
        <w:t>SELECT Name</w:t>
      </w: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2" w:line="240" w:lineRule="auto"/>
        <w:ind w:left="1458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  <w:shd w:val="clear" w:color="auto" w:fill="E0E0E0"/>
        </w:rPr>
        <w:t>FROM Emp</w:t>
      </w: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2" w:line="240" w:lineRule="auto"/>
        <w:ind w:left="1444"/>
        <w:rPr>
          <w:rFonts w:ascii="Courier New" w:eastAsia="Courier New" w:hAnsi="Courier New" w:cs="Courier New"/>
          <w:color w:val="000000"/>
          <w:sz w:val="24"/>
          <w:szCs w:val="24"/>
          <w:shd w:val="clear" w:color="auto" w:fill="E0E0E0"/>
        </w:rPr>
      </w:pPr>
      <w:r>
        <w:rPr>
          <w:rFonts w:ascii="Courier New" w:eastAsia="Courier New" w:hAnsi="Courier New" w:cs="Courier New"/>
          <w:color w:val="000000"/>
          <w:sz w:val="24"/>
          <w:szCs w:val="24"/>
          <w:shd w:val="clear" w:color="auto" w:fill="E0E0E0"/>
        </w:rPr>
        <w:t>WHERE Salary IN (30000, 40000, 25000);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4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Output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5" w:line="240" w:lineRule="auto"/>
        <w:ind w:right="2685"/>
        <w:jc w:val="right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b/>
          <w:noProof/>
          <w:color w:val="273239"/>
          <w:sz w:val="27"/>
          <w:szCs w:val="27"/>
        </w:rPr>
        <w:drawing>
          <wp:inline distT="19050" distB="19050" distL="19050" distR="19050">
            <wp:extent cx="2628900" cy="2105025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10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3" w:line="240" w:lineRule="auto"/>
        <w:ind w:left="1463"/>
        <w:rPr>
          <w:rFonts w:ascii="Nunito" w:eastAsia="Nunito" w:hAnsi="Nunito" w:cs="Nunito"/>
          <w:b/>
          <w:color w:val="0000FF"/>
          <w:sz w:val="30"/>
          <w:szCs w:val="30"/>
        </w:rPr>
      </w:pPr>
      <w:r>
        <w:rPr>
          <w:rFonts w:ascii="Nunito" w:eastAsia="Nunito" w:hAnsi="Nunito" w:cs="Nunito"/>
          <w:b/>
          <w:noProof/>
          <w:color w:val="0000FF"/>
          <w:sz w:val="30"/>
          <w:szCs w:val="30"/>
          <w:highlight w:val="white"/>
        </w:rPr>
        <w:drawing>
          <wp:inline distT="114300" distB="114300" distL="114300" distR="114300">
            <wp:extent cx="6905625" cy="2882900"/>
            <wp:effectExtent l="0" t="0" r="0" b="0"/>
            <wp:docPr id="2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Nunito" w:eastAsia="Nunito" w:hAnsi="Nunito" w:cs="Nunito"/>
          <w:b/>
          <w:color w:val="0000FF"/>
          <w:sz w:val="30"/>
          <w:szCs w:val="30"/>
          <w:highlight w:val="white"/>
        </w:rPr>
        <w:lastRenderedPageBreak/>
        <w:t>Example 2: Using the NOT Operator with IN</w:t>
      </w:r>
      <w:r>
        <w:rPr>
          <w:rFonts w:ascii="Nunito" w:eastAsia="Nunito" w:hAnsi="Nunito" w:cs="Nunito"/>
          <w:b/>
          <w:color w:val="0000FF"/>
          <w:sz w:val="30"/>
          <w:szCs w:val="30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80" w:line="240" w:lineRule="auto"/>
        <w:ind w:left="1454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Query: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5" w:line="240" w:lineRule="auto"/>
        <w:ind w:left="1461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  <w:shd w:val="clear" w:color="auto" w:fill="E0E0E0"/>
        </w:rPr>
        <w:t>SELECT Name</w:t>
      </w: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2" w:line="240" w:lineRule="auto"/>
        <w:ind w:left="1458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  <w:shd w:val="clear" w:color="auto" w:fill="E0E0E0"/>
        </w:rPr>
        <w:t>FROM Emp</w:t>
      </w: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2" w:line="429" w:lineRule="auto"/>
        <w:ind w:left="1454" w:right="4346" w:hanging="10"/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</w:pPr>
      <w:r>
        <w:rPr>
          <w:rFonts w:ascii="Courier New" w:eastAsia="Courier New" w:hAnsi="Courier New" w:cs="Courier New"/>
          <w:color w:val="000000"/>
          <w:sz w:val="24"/>
          <w:szCs w:val="24"/>
          <w:shd w:val="clear" w:color="auto" w:fill="E0E0E0"/>
        </w:rPr>
        <w:t>WHERE Salary NOT IN (25000, 30000);</w:t>
      </w:r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Output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0" w:line="240" w:lineRule="auto"/>
        <w:ind w:right="3030"/>
        <w:jc w:val="right"/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</w:pPr>
      <w:r>
        <w:rPr>
          <w:rFonts w:ascii="Nunito" w:eastAsia="Nunito" w:hAnsi="Nunito" w:cs="Nunito"/>
          <w:b/>
          <w:noProof/>
          <w:color w:val="273239"/>
          <w:sz w:val="27"/>
          <w:szCs w:val="27"/>
          <w:highlight w:val="white"/>
        </w:rPr>
        <w:drawing>
          <wp:inline distT="19050" distB="19050" distL="19050" distR="19050">
            <wp:extent cx="2190750" cy="2609850"/>
            <wp:effectExtent l="0" t="0" r="0" b="0"/>
            <wp:docPr id="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60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6"/>
        <w:rPr>
          <w:rFonts w:ascii="Nunito" w:eastAsia="Nunito" w:hAnsi="Nunito" w:cs="Nunito"/>
          <w:b/>
          <w:color w:val="980000"/>
          <w:sz w:val="36"/>
          <w:szCs w:val="36"/>
        </w:rPr>
      </w:pPr>
      <w:r>
        <w:rPr>
          <w:rFonts w:ascii="Nunito" w:eastAsia="Nunito" w:hAnsi="Nunito" w:cs="Nunito"/>
          <w:b/>
          <w:noProof/>
          <w:color w:val="980000"/>
          <w:sz w:val="36"/>
          <w:szCs w:val="36"/>
          <w:highlight w:val="white"/>
        </w:rPr>
        <w:drawing>
          <wp:inline distT="114300" distB="114300" distL="114300" distR="114300">
            <wp:extent cx="6905625" cy="3136900"/>
            <wp:effectExtent l="0" t="0" r="0" b="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Nunito" w:eastAsia="Nunito" w:hAnsi="Nunito" w:cs="Nunito"/>
          <w:b/>
          <w:color w:val="980000"/>
          <w:sz w:val="36"/>
          <w:szCs w:val="36"/>
          <w:highlight w:val="white"/>
        </w:rPr>
        <w:t>SQL AND Operator</w:t>
      </w:r>
      <w:r>
        <w:rPr>
          <w:rFonts w:ascii="Nunito" w:eastAsia="Nunito" w:hAnsi="Nunito" w:cs="Nunito"/>
          <w:b/>
          <w:color w:val="980000"/>
          <w:sz w:val="36"/>
          <w:szCs w:val="36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3" w:line="313" w:lineRule="auto"/>
        <w:ind w:left="1452" w:right="57" w:hanging="12"/>
        <w:rPr>
          <w:rFonts w:ascii="Nunito" w:eastAsia="Nunito" w:hAnsi="Nunito" w:cs="Nunito"/>
          <w:color w:val="273239"/>
          <w:sz w:val="27"/>
          <w:szCs w:val="27"/>
        </w:rPr>
      </w:pPr>
      <w:r>
        <w:rPr>
          <w:rFonts w:ascii="Nunito" w:eastAsia="Nunito" w:hAnsi="Nunito" w:cs="Nunito"/>
          <w:color w:val="273239"/>
          <w:sz w:val="27"/>
          <w:szCs w:val="27"/>
        </w:rPr>
        <w:t xml:space="preserve">The AND operator allows you to 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filter data 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based on multiple conditions, all </w:t>
      </w:r>
      <w:r>
        <w:rPr>
          <w:rFonts w:ascii="Nunito" w:eastAsia="Nunito" w:hAnsi="Nunito" w:cs="Nunito"/>
          <w:color w:val="273239"/>
          <w:sz w:val="27"/>
          <w:szCs w:val="27"/>
        </w:rPr>
        <w:lastRenderedPageBreak/>
        <w:t xml:space="preserve">of which must be true for the record to be included in the result set.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5" w:line="240" w:lineRule="auto"/>
        <w:ind w:left="1452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Syntax: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8" w:line="240" w:lineRule="auto"/>
        <w:ind w:left="1439"/>
        <w:rPr>
          <w:rFonts w:ascii="Nunito" w:eastAsia="Nunito" w:hAnsi="Nunito" w:cs="Nunito"/>
          <w:color w:val="273239"/>
          <w:sz w:val="27"/>
          <w:szCs w:val="27"/>
        </w:rPr>
      </w:pPr>
      <w:r>
        <w:rPr>
          <w:rFonts w:ascii="Nunito" w:eastAsia="Nunito" w:hAnsi="Nunito" w:cs="Nunito"/>
          <w:color w:val="273239"/>
          <w:sz w:val="27"/>
          <w:szCs w:val="27"/>
        </w:rPr>
        <w:t xml:space="preserve">The syntax to use the AND operator in SQL is: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8" w:line="327" w:lineRule="auto"/>
        <w:ind w:left="1448" w:right="20"/>
        <w:rPr>
          <w:rFonts w:ascii="Nunito" w:eastAsia="Nunito" w:hAnsi="Nunito" w:cs="Nunito"/>
          <w:i/>
          <w:color w:val="273239"/>
          <w:sz w:val="27"/>
          <w:szCs w:val="27"/>
        </w:rPr>
      </w:pP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SELECT * FROM table_name WHERE condition1 AND condition2 AND …conditionN;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8" w:line="240" w:lineRule="auto"/>
        <w:ind w:left="1460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Here,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8" w:line="240" w:lineRule="auto"/>
        <w:ind w:left="2183"/>
        <w:rPr>
          <w:rFonts w:ascii="Nunito" w:eastAsia="Nunito" w:hAnsi="Nunito" w:cs="Nunito"/>
          <w:color w:val="273239"/>
          <w:sz w:val="27"/>
          <w:szCs w:val="27"/>
        </w:rPr>
      </w:pPr>
      <w:r>
        <w:rPr>
          <w:color w:val="273239"/>
          <w:sz w:val="27"/>
          <w:szCs w:val="27"/>
        </w:rPr>
        <w:t xml:space="preserve">● 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>table_name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: name of the table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6" w:line="698" w:lineRule="auto"/>
        <w:ind w:left="1456" w:right="1068" w:firstLine="726"/>
        <w:rPr>
          <w:rFonts w:ascii="Nunito" w:eastAsia="Nunito" w:hAnsi="Nunito" w:cs="Nunito"/>
          <w:b/>
          <w:color w:val="980000"/>
          <w:sz w:val="36"/>
          <w:szCs w:val="36"/>
        </w:rPr>
      </w:pPr>
      <w:r>
        <w:rPr>
          <w:color w:val="273239"/>
          <w:sz w:val="27"/>
          <w:szCs w:val="27"/>
        </w:rPr>
        <w:t xml:space="preserve">● 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>condition1,2,..N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: first condition, second condition, and so on. </w:t>
      </w:r>
      <w:r>
        <w:rPr>
          <w:rFonts w:ascii="Nunito" w:eastAsia="Nunito" w:hAnsi="Nunito" w:cs="Nunito"/>
          <w:b/>
          <w:color w:val="980000"/>
          <w:sz w:val="36"/>
          <w:szCs w:val="36"/>
          <w:highlight w:val="white"/>
        </w:rPr>
        <w:t>SQL OR Operator</w:t>
      </w:r>
      <w:r>
        <w:rPr>
          <w:rFonts w:ascii="Nunito" w:eastAsia="Nunito" w:hAnsi="Nunito" w:cs="Nunito"/>
          <w:b/>
          <w:color w:val="980000"/>
          <w:sz w:val="36"/>
          <w:szCs w:val="36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" w:line="313" w:lineRule="auto"/>
        <w:ind w:left="1439" w:right="39"/>
        <w:rPr>
          <w:rFonts w:ascii="Nunito" w:eastAsia="Nunito" w:hAnsi="Nunito" w:cs="Nunito"/>
          <w:color w:val="273239"/>
          <w:sz w:val="27"/>
          <w:szCs w:val="27"/>
        </w:rPr>
      </w:pPr>
      <w:r>
        <w:rPr>
          <w:rFonts w:ascii="Nunito" w:eastAsia="Nunito" w:hAnsi="Nunito" w:cs="Nunito"/>
          <w:color w:val="273239"/>
          <w:sz w:val="27"/>
          <w:szCs w:val="27"/>
        </w:rPr>
        <w:t xml:space="preserve">The OR Operator in 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SQL 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displays the records where any one condition is true, i.e. either condition1 or condition2 is True.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5" w:line="240" w:lineRule="auto"/>
        <w:ind w:left="1452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Syntax: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8" w:line="240" w:lineRule="auto"/>
        <w:ind w:left="1439"/>
        <w:rPr>
          <w:rFonts w:ascii="Nunito" w:eastAsia="Nunito" w:hAnsi="Nunito" w:cs="Nunito"/>
          <w:color w:val="273239"/>
          <w:sz w:val="27"/>
          <w:szCs w:val="27"/>
        </w:rPr>
      </w:pPr>
      <w:r>
        <w:rPr>
          <w:rFonts w:ascii="Nunito" w:eastAsia="Nunito" w:hAnsi="Nunito" w:cs="Nunito"/>
          <w:color w:val="273239"/>
          <w:sz w:val="27"/>
          <w:szCs w:val="27"/>
        </w:rPr>
        <w:t xml:space="preserve">The syntax to use the OR operator in SQL is: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8" w:line="327" w:lineRule="auto"/>
        <w:ind w:left="1452" w:right="16" w:hanging="3"/>
        <w:rPr>
          <w:rFonts w:ascii="Nunito" w:eastAsia="Nunito" w:hAnsi="Nunito" w:cs="Nunito"/>
          <w:i/>
          <w:color w:val="273239"/>
          <w:sz w:val="27"/>
          <w:szCs w:val="27"/>
        </w:rPr>
      </w:pP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SELECT * FROM table_name WHERE condition1 OR condition2 OR… conditionN;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8" w:line="240" w:lineRule="auto"/>
        <w:ind w:left="2183"/>
        <w:rPr>
          <w:rFonts w:ascii="Nunito" w:eastAsia="Nunito" w:hAnsi="Nunito" w:cs="Nunito"/>
          <w:color w:val="273239"/>
          <w:sz w:val="27"/>
          <w:szCs w:val="27"/>
        </w:rPr>
      </w:pPr>
      <w:r>
        <w:rPr>
          <w:color w:val="273239"/>
          <w:sz w:val="27"/>
          <w:szCs w:val="27"/>
        </w:rPr>
        <w:t xml:space="preserve">● 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>table_name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: name of the table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6" w:line="240" w:lineRule="auto"/>
        <w:ind w:right="1170"/>
        <w:jc w:val="right"/>
        <w:rPr>
          <w:rFonts w:ascii="Nunito" w:eastAsia="Nunito" w:hAnsi="Nunito" w:cs="Nunito"/>
          <w:color w:val="273239"/>
          <w:sz w:val="27"/>
          <w:szCs w:val="27"/>
        </w:rPr>
      </w:pPr>
      <w:r>
        <w:rPr>
          <w:color w:val="273239"/>
          <w:sz w:val="27"/>
          <w:szCs w:val="27"/>
        </w:rPr>
        <w:t xml:space="preserve">● 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>condition1,2,..N</w:t>
      </w:r>
      <w:r>
        <w:rPr>
          <w:rFonts w:ascii="Nunito" w:eastAsia="Nunito" w:hAnsi="Nunito" w:cs="Nunito"/>
          <w:color w:val="273239"/>
          <w:sz w:val="27"/>
          <w:szCs w:val="27"/>
        </w:rPr>
        <w:t>: first condition, second condition, and so on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6"/>
        <w:rPr>
          <w:rFonts w:ascii="Nunito" w:eastAsia="Nunito" w:hAnsi="Nunito" w:cs="Nunito"/>
          <w:b/>
          <w:color w:val="0000FF"/>
          <w:sz w:val="36"/>
          <w:szCs w:val="36"/>
        </w:rPr>
      </w:pPr>
      <w:r>
        <w:rPr>
          <w:rFonts w:ascii="Nunito" w:eastAsia="Nunito" w:hAnsi="Nunito" w:cs="Nunito"/>
          <w:b/>
          <w:color w:val="0000FF"/>
          <w:sz w:val="36"/>
          <w:szCs w:val="36"/>
        </w:rPr>
        <w:t>SQL AND and OR Operator Examples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5" w:line="239" w:lineRule="auto"/>
        <w:ind w:left="1470" w:firstLine="45"/>
        <w:rPr>
          <w:rFonts w:ascii="Nunito" w:eastAsia="Nunito" w:hAnsi="Nunito" w:cs="Nunito"/>
          <w:b/>
          <w:color w:val="0000FF"/>
          <w:sz w:val="36"/>
          <w:szCs w:val="36"/>
        </w:rPr>
      </w:pPr>
      <w:r>
        <w:rPr>
          <w:rFonts w:ascii="Nunito" w:eastAsia="Nunito" w:hAnsi="Nunito" w:cs="Nunito"/>
          <w:b/>
          <w:noProof/>
          <w:color w:val="0000FF"/>
          <w:sz w:val="36"/>
          <w:szCs w:val="36"/>
        </w:rPr>
        <w:lastRenderedPageBreak/>
        <w:drawing>
          <wp:inline distT="19050" distB="19050" distL="19050" distR="19050">
            <wp:extent cx="5943600" cy="2828925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Nunito" w:eastAsia="Nunito" w:hAnsi="Nunito" w:cs="Nunito"/>
          <w:b/>
          <w:noProof/>
          <w:color w:val="0000FF"/>
          <w:sz w:val="36"/>
          <w:szCs w:val="36"/>
        </w:rPr>
        <w:drawing>
          <wp:inline distT="19050" distB="19050" distL="19050" distR="19050">
            <wp:extent cx="5943600" cy="3124200"/>
            <wp:effectExtent l="0" t="0" r="0" b="0"/>
            <wp:docPr id="1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Nunito" w:eastAsia="Nunito" w:hAnsi="Nunito" w:cs="Nunito"/>
          <w:b/>
          <w:noProof/>
          <w:color w:val="0000FF"/>
          <w:sz w:val="36"/>
          <w:szCs w:val="36"/>
        </w:rPr>
        <w:drawing>
          <wp:inline distT="114300" distB="114300" distL="114300" distR="114300">
            <wp:extent cx="6905625" cy="2311400"/>
            <wp:effectExtent l="0" t="0" r="0" b="0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5"/>
        <w:jc w:val="right"/>
        <w:rPr>
          <w:rFonts w:ascii="Nunito" w:eastAsia="Nunito" w:hAnsi="Nunito" w:cs="Nunito"/>
          <w:b/>
          <w:color w:val="0000FF"/>
          <w:sz w:val="36"/>
          <w:szCs w:val="36"/>
        </w:rPr>
      </w:pPr>
      <w:r>
        <w:rPr>
          <w:rFonts w:ascii="Nunito" w:eastAsia="Nunito" w:hAnsi="Nunito" w:cs="Nunito"/>
          <w:b/>
          <w:noProof/>
          <w:color w:val="0000FF"/>
          <w:sz w:val="36"/>
          <w:szCs w:val="36"/>
        </w:rPr>
        <w:lastRenderedPageBreak/>
        <w:drawing>
          <wp:inline distT="19050" distB="19050" distL="19050" distR="19050">
            <wp:extent cx="5943600" cy="4352925"/>
            <wp:effectExtent l="0" t="0" r="0" b="0"/>
            <wp:docPr id="1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3" w:lineRule="auto"/>
        <w:ind w:left="1452" w:right="34" w:firstLine="7"/>
        <w:rPr>
          <w:rFonts w:ascii="Nunito" w:eastAsia="Nunito" w:hAnsi="Nunito" w:cs="Nunito"/>
          <w:color w:val="273239"/>
          <w:sz w:val="27"/>
          <w:szCs w:val="27"/>
        </w:rPr>
      </w:pPr>
      <w:r>
        <w:rPr>
          <w:rFonts w:ascii="Nunito" w:eastAsia="Nunito" w:hAnsi="Nunito" w:cs="Nunito"/>
          <w:b/>
          <w:noProof/>
          <w:color w:val="273239"/>
          <w:sz w:val="36"/>
          <w:szCs w:val="36"/>
          <w:highlight w:val="white"/>
        </w:rPr>
        <w:drawing>
          <wp:inline distT="114300" distB="114300" distL="114300" distR="114300">
            <wp:extent cx="6905625" cy="21082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Nunito" w:eastAsia="Nunito" w:hAnsi="Nunito" w:cs="Nunito"/>
          <w:b/>
          <w:color w:val="273239"/>
          <w:sz w:val="36"/>
          <w:szCs w:val="36"/>
          <w:highlight w:val="white"/>
        </w:rPr>
        <w:t>Combining AND and OR Operators in SQL</w:t>
      </w:r>
      <w:r>
        <w:rPr>
          <w:rFonts w:ascii="Nunito" w:eastAsia="Nunito" w:hAnsi="Nunito" w:cs="Nunito"/>
          <w:b/>
          <w:color w:val="273239"/>
          <w:sz w:val="36"/>
          <w:szCs w:val="36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Combining AND and OR Operators in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SQL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allows the creation of complex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conditions in queries. This helps in filtering data on multiple conditions.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4" w:line="240" w:lineRule="auto"/>
        <w:ind w:left="1452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Syntax: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8" w:line="240" w:lineRule="auto"/>
        <w:ind w:left="1453"/>
        <w:rPr>
          <w:rFonts w:ascii="Nunito" w:eastAsia="Nunito" w:hAnsi="Nunito" w:cs="Nunito"/>
          <w:color w:val="273239"/>
          <w:sz w:val="27"/>
          <w:szCs w:val="27"/>
        </w:rPr>
      </w:pP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Syntax to use AND and OR operator in one statement in SQL is: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8" w:line="240" w:lineRule="auto"/>
        <w:ind w:left="1448"/>
        <w:rPr>
          <w:rFonts w:ascii="Nunito" w:eastAsia="Nunito" w:hAnsi="Nunito" w:cs="Nunito"/>
          <w:i/>
          <w:color w:val="273239"/>
          <w:sz w:val="27"/>
          <w:szCs w:val="27"/>
        </w:rPr>
      </w:pP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SELECT * FROM table_name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" w:line="240" w:lineRule="auto"/>
        <w:ind w:left="1468"/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</w:pP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WHERE condition1 AND (condition2 OR condition3);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5"/>
        <w:jc w:val="right"/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</w:pPr>
      <w:r>
        <w:rPr>
          <w:rFonts w:ascii="Nunito" w:eastAsia="Nunito" w:hAnsi="Nunito" w:cs="Nunito"/>
          <w:i/>
          <w:noProof/>
          <w:color w:val="273239"/>
          <w:sz w:val="27"/>
          <w:szCs w:val="27"/>
          <w:highlight w:val="white"/>
        </w:rPr>
        <w:lastRenderedPageBreak/>
        <w:drawing>
          <wp:inline distT="19050" distB="19050" distL="19050" distR="19050">
            <wp:extent cx="5943600" cy="2733675"/>
            <wp:effectExtent l="0" t="0" r="0" b="0"/>
            <wp:docPr id="1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27" w:lineRule="auto"/>
        <w:ind w:left="1455" w:right="126" w:hanging="8"/>
        <w:rPr>
          <w:rFonts w:ascii="Nunito" w:eastAsia="Nunito" w:hAnsi="Nunito" w:cs="Nunito"/>
          <w:i/>
          <w:color w:val="273239"/>
          <w:sz w:val="27"/>
          <w:szCs w:val="27"/>
        </w:rPr>
      </w:pPr>
      <w:r>
        <w:rPr>
          <w:rFonts w:ascii="Nunito" w:eastAsia="Nunito" w:hAnsi="Nunito" w:cs="Nunito"/>
          <w:b/>
          <w:i/>
          <w:noProof/>
          <w:color w:val="273239"/>
          <w:sz w:val="36"/>
          <w:szCs w:val="36"/>
          <w:highlight w:val="white"/>
        </w:rPr>
        <w:drawing>
          <wp:inline distT="114300" distB="114300" distL="114300" distR="114300">
            <wp:extent cx="6905625" cy="1879600"/>
            <wp:effectExtent l="0" t="0" r="0" b="0"/>
            <wp:docPr id="3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Nunito" w:eastAsia="Nunito" w:hAnsi="Nunito" w:cs="Nunito"/>
          <w:b/>
          <w:i/>
          <w:color w:val="273239"/>
          <w:sz w:val="36"/>
          <w:szCs w:val="36"/>
          <w:highlight w:val="white"/>
        </w:rPr>
        <w:t>Important Points About SQL AND and OR Operators</w:t>
      </w:r>
      <w:r>
        <w:rPr>
          <w:rFonts w:ascii="Nunito" w:eastAsia="Nunito" w:hAnsi="Nunito" w:cs="Nunito"/>
          <w:b/>
          <w:i/>
          <w:color w:val="273239"/>
          <w:sz w:val="36"/>
          <w:szCs w:val="36"/>
        </w:rPr>
        <w:t xml:space="preserve"> </w:t>
      </w:r>
      <w:r>
        <w:rPr>
          <w:i/>
          <w:color w:val="273239"/>
          <w:sz w:val="27"/>
          <w:szCs w:val="27"/>
          <w:highlight w:val="white"/>
        </w:rPr>
        <w:t xml:space="preserve">● </w:t>
      </w: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The SQL AND operator is used to combine multiple conditions, where all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the conditions must be true for the row to be included in the result set.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  <w:r>
        <w:rPr>
          <w:i/>
          <w:color w:val="273239"/>
          <w:sz w:val="27"/>
          <w:szCs w:val="27"/>
          <w:highlight w:val="white"/>
        </w:rPr>
        <w:t xml:space="preserve">● </w:t>
      </w: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The OR operator is used to combine multiple conditions, where at least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one of the conditions must be true for the row to be included in the result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set.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430" w:lineRule="auto"/>
        <w:ind w:left="1463" w:right="695"/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</w:pPr>
      <w:r>
        <w:rPr>
          <w:i/>
          <w:color w:val="273239"/>
          <w:sz w:val="27"/>
          <w:szCs w:val="27"/>
          <w:highlight w:val="white"/>
        </w:rPr>
        <w:t xml:space="preserve">● </w:t>
      </w: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Any kind of condition, including equality, inequality, comparison, and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logical operators, can be utilized with the AND and OR operators.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  <w:r>
        <w:rPr>
          <w:i/>
          <w:color w:val="273239"/>
          <w:sz w:val="27"/>
          <w:szCs w:val="27"/>
          <w:highlight w:val="white"/>
        </w:rPr>
        <w:t xml:space="preserve">● </w:t>
      </w: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The AND operator is more important than the OR operator. In other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words, when both are used in the same SQL statement, the AND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operator will be executed first. To change the order of evaluation,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 xml:space="preserve">parentheses can be </w:t>
      </w: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lastRenderedPageBreak/>
        <w:t>used.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30" w:lineRule="auto"/>
        <w:ind w:left="1901" w:right="602" w:hanging="437"/>
        <w:rPr>
          <w:rFonts w:ascii="Nunito" w:eastAsia="Nunito" w:hAnsi="Nunito" w:cs="Nunito"/>
          <w:i/>
          <w:color w:val="273239"/>
          <w:sz w:val="27"/>
          <w:szCs w:val="27"/>
        </w:rPr>
      </w:pPr>
      <w:r>
        <w:rPr>
          <w:i/>
          <w:color w:val="273239"/>
          <w:sz w:val="27"/>
          <w:szCs w:val="27"/>
          <w:highlight w:val="white"/>
        </w:rPr>
        <w:t xml:space="preserve">● </w:t>
      </w: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You can employ the AND and OR operators inside of other conditions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because they can both be nested.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3" w:line="240" w:lineRule="auto"/>
        <w:ind w:left="1466"/>
        <w:rPr>
          <w:b/>
          <w:i/>
          <w:color w:val="980000"/>
          <w:sz w:val="42"/>
          <w:szCs w:val="42"/>
        </w:rPr>
      </w:pPr>
      <w:r>
        <w:rPr>
          <w:b/>
          <w:i/>
          <w:color w:val="980000"/>
          <w:sz w:val="42"/>
          <w:szCs w:val="42"/>
          <w:highlight w:val="white"/>
        </w:rPr>
        <w:t>SQL LIKE Operator</w:t>
      </w:r>
      <w:r>
        <w:rPr>
          <w:b/>
          <w:i/>
          <w:color w:val="980000"/>
          <w:sz w:val="42"/>
          <w:szCs w:val="42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8" w:line="327" w:lineRule="auto"/>
        <w:ind w:left="1450" w:right="28" w:hanging="10"/>
        <w:jc w:val="both"/>
        <w:rPr>
          <w:rFonts w:ascii="Nunito" w:eastAsia="Nunito" w:hAnsi="Nunito" w:cs="Nunito"/>
          <w:color w:val="273239"/>
          <w:sz w:val="27"/>
          <w:szCs w:val="27"/>
        </w:rPr>
      </w:pPr>
      <w:r>
        <w:rPr>
          <w:rFonts w:ascii="Nunito" w:eastAsia="Nunito" w:hAnsi="Nunito" w:cs="Nunito"/>
          <w:color w:val="273239"/>
          <w:sz w:val="27"/>
          <w:szCs w:val="27"/>
        </w:rPr>
        <w:t>T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he SQL LIKE operator is used for performing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pattern-based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searches in a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database. It is used in combination with the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 xml:space="preserve">WHERE clause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to filter records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based on specified patterns, making it essential for any database-driven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 xml:space="preserve">application that requires flexible search functionality. </w:t>
      </w:r>
      <w:r>
        <w:rPr>
          <w:rFonts w:ascii="Nunito" w:eastAsia="Nunito" w:hAnsi="Nunito" w:cs="Nunito"/>
          <w:color w:val="273239"/>
          <w:sz w:val="27"/>
          <w:szCs w:val="27"/>
          <w:highlight w:val="yellow"/>
        </w:rPr>
        <w:t>LIKE operator is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yellow"/>
        </w:rPr>
        <w:t xml:space="preserve">case-insensitive </w:t>
      </w:r>
      <w:r>
        <w:rPr>
          <w:rFonts w:ascii="Nunito" w:eastAsia="Nunito" w:hAnsi="Nunito" w:cs="Nunito"/>
          <w:color w:val="273239"/>
          <w:sz w:val="27"/>
          <w:szCs w:val="27"/>
          <w:highlight w:val="yellow"/>
        </w:rPr>
        <w:t>by default in most database systems. This means that if you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yellow"/>
        </w:rPr>
        <w:t>search for “apple” using the LIKE operator, it will return results that include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yellow"/>
        </w:rPr>
        <w:t>“Apple”, “APPLE”, “aPpLe”, and so on.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8" w:line="240" w:lineRule="auto"/>
        <w:ind w:left="1452"/>
        <w:rPr>
          <w:rFonts w:ascii="Nunito" w:eastAsia="Nunito" w:hAnsi="Nunito" w:cs="Nunito"/>
          <w:b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Syntax: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240" w:lineRule="auto"/>
        <w:ind w:left="1448"/>
        <w:rPr>
          <w:rFonts w:ascii="Nunito" w:eastAsia="Nunito" w:hAnsi="Nunito" w:cs="Nunito"/>
          <w:i/>
          <w:color w:val="273239"/>
          <w:sz w:val="27"/>
          <w:szCs w:val="27"/>
        </w:rPr>
      </w:pP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SELECT column1, column2, …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" w:line="240" w:lineRule="auto"/>
        <w:ind w:left="1454"/>
        <w:rPr>
          <w:rFonts w:ascii="Nunito" w:eastAsia="Nunito" w:hAnsi="Nunito" w:cs="Nunito"/>
          <w:i/>
          <w:color w:val="273239"/>
          <w:sz w:val="27"/>
          <w:szCs w:val="27"/>
        </w:rPr>
      </w:pP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FROM table_name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" w:line="240" w:lineRule="auto"/>
        <w:ind w:left="1468"/>
        <w:rPr>
          <w:rFonts w:ascii="Nunito" w:eastAsia="Nunito" w:hAnsi="Nunito" w:cs="Nunito"/>
          <w:i/>
          <w:color w:val="273239"/>
          <w:sz w:val="27"/>
          <w:szCs w:val="27"/>
        </w:rPr>
      </w:pP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WHERE column_name LIKE pattern;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6" w:line="240" w:lineRule="auto"/>
        <w:ind w:left="2183"/>
        <w:rPr>
          <w:rFonts w:ascii="Nunito" w:eastAsia="Nunito" w:hAnsi="Nunito" w:cs="Nunito"/>
          <w:color w:val="273239"/>
          <w:sz w:val="27"/>
          <w:szCs w:val="27"/>
        </w:rPr>
      </w:pPr>
      <w:r>
        <w:rPr>
          <w:color w:val="273239"/>
          <w:sz w:val="27"/>
          <w:szCs w:val="27"/>
          <w:highlight w:val="white"/>
        </w:rPr>
        <w:t xml:space="preserve">●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column_name: The column to be searched.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6" w:line="430" w:lineRule="auto"/>
        <w:ind w:left="2532" w:right="908" w:hanging="348"/>
        <w:rPr>
          <w:rFonts w:ascii="Nunito" w:eastAsia="Nunito" w:hAnsi="Nunito" w:cs="Nunito"/>
          <w:color w:val="273239"/>
          <w:sz w:val="27"/>
          <w:szCs w:val="27"/>
        </w:rPr>
      </w:pPr>
      <w:r>
        <w:rPr>
          <w:color w:val="273239"/>
          <w:sz w:val="27"/>
          <w:szCs w:val="27"/>
          <w:highlight w:val="white"/>
        </w:rPr>
        <w:t xml:space="preserve">●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pattern: The pattern to search for, which can include wildcard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characters.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2" w:line="327" w:lineRule="auto"/>
        <w:ind w:left="1457" w:right="41" w:firstLine="5"/>
        <w:rPr>
          <w:rFonts w:ascii="Nunito" w:eastAsia="Nunito" w:hAnsi="Nunito" w:cs="Nunito"/>
          <w:color w:val="273239"/>
          <w:sz w:val="27"/>
          <w:szCs w:val="27"/>
          <w:highlight w:val="white"/>
        </w:rPr>
      </w:pP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For making the LIKE operator case-sensitive, you can use the “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BINARY”</w:t>
      </w:r>
      <w:r>
        <w:rPr>
          <w:rFonts w:ascii="Nunito" w:eastAsia="Nunito" w:hAnsi="Nunito" w:cs="Nunito"/>
          <w:b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b/>
          <w:color w:val="273239"/>
          <w:sz w:val="27"/>
          <w:szCs w:val="27"/>
          <w:highlight w:val="white"/>
        </w:rPr>
        <w:t>keyword in MySQL or the “COLLATE” keyword in other database systems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.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60"/>
        <w:rPr>
          <w:rFonts w:ascii="Nunito" w:eastAsia="Nunito" w:hAnsi="Nunito" w:cs="Nunito"/>
          <w:color w:val="273239"/>
          <w:sz w:val="27"/>
          <w:szCs w:val="27"/>
        </w:rPr>
      </w:pPr>
      <w:r>
        <w:rPr>
          <w:rFonts w:ascii="Nunito" w:eastAsia="Nunito" w:hAnsi="Nunito" w:cs="Nunito"/>
          <w:b/>
          <w:color w:val="273239"/>
          <w:sz w:val="27"/>
          <w:szCs w:val="27"/>
          <w:shd w:val="clear" w:color="auto" w:fill="FFF2CC"/>
        </w:rPr>
        <w:t>For example</w:t>
      </w:r>
      <w:r>
        <w:rPr>
          <w:rFonts w:ascii="Nunito" w:eastAsia="Nunito" w:hAnsi="Nunito" w:cs="Nunito"/>
          <w:color w:val="273239"/>
          <w:sz w:val="27"/>
          <w:szCs w:val="27"/>
          <w:shd w:val="clear" w:color="auto" w:fill="FFF2CC"/>
        </w:rPr>
        <w:t>: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3" w:line="240" w:lineRule="auto"/>
        <w:ind w:left="1454"/>
        <w:rPr>
          <w:rFonts w:ascii="Courier New" w:eastAsia="Courier New" w:hAnsi="Courier New" w:cs="Courier New"/>
          <w:color w:val="273239"/>
          <w:sz w:val="24"/>
          <w:szCs w:val="24"/>
        </w:rPr>
      </w:pPr>
      <w:r>
        <w:rPr>
          <w:rFonts w:ascii="Courier New" w:eastAsia="Courier New" w:hAnsi="Courier New" w:cs="Courier New"/>
          <w:b/>
          <w:color w:val="273239"/>
          <w:sz w:val="24"/>
          <w:szCs w:val="24"/>
          <w:shd w:val="clear" w:color="auto" w:fill="FFF2CC"/>
        </w:rPr>
        <w:t xml:space="preserve">SELECT </w:t>
      </w:r>
      <w:r>
        <w:rPr>
          <w:rFonts w:ascii="Courier New" w:eastAsia="Courier New" w:hAnsi="Courier New" w:cs="Courier New"/>
          <w:color w:val="273239"/>
          <w:sz w:val="24"/>
          <w:szCs w:val="24"/>
          <w:shd w:val="clear" w:color="auto" w:fill="FFF2CC"/>
        </w:rPr>
        <w:t xml:space="preserve">* </w:t>
      </w:r>
      <w:r>
        <w:rPr>
          <w:rFonts w:ascii="Courier New" w:eastAsia="Courier New" w:hAnsi="Courier New" w:cs="Courier New"/>
          <w:b/>
          <w:color w:val="273239"/>
          <w:sz w:val="24"/>
          <w:szCs w:val="24"/>
          <w:shd w:val="clear" w:color="auto" w:fill="FFF2CC"/>
        </w:rPr>
        <w:t xml:space="preserve">FROM </w:t>
      </w:r>
      <w:r>
        <w:rPr>
          <w:rFonts w:ascii="Courier New" w:eastAsia="Courier New" w:hAnsi="Courier New" w:cs="Courier New"/>
          <w:color w:val="273239"/>
          <w:sz w:val="24"/>
          <w:szCs w:val="24"/>
          <w:shd w:val="clear" w:color="auto" w:fill="FFF2CC"/>
        </w:rPr>
        <w:t xml:space="preserve">products </w:t>
      </w:r>
      <w:r>
        <w:rPr>
          <w:rFonts w:ascii="Courier New" w:eastAsia="Courier New" w:hAnsi="Courier New" w:cs="Courier New"/>
          <w:b/>
          <w:color w:val="273239"/>
          <w:sz w:val="24"/>
          <w:szCs w:val="24"/>
          <w:shd w:val="clear" w:color="auto" w:fill="FFF2CC"/>
        </w:rPr>
        <w:t xml:space="preserve">WHERE </w:t>
      </w:r>
      <w:r>
        <w:rPr>
          <w:rFonts w:ascii="Courier New" w:eastAsia="Courier New" w:hAnsi="Courier New" w:cs="Courier New"/>
          <w:color w:val="273239"/>
          <w:sz w:val="24"/>
          <w:szCs w:val="24"/>
          <w:shd w:val="clear" w:color="auto" w:fill="FFF2CC"/>
        </w:rPr>
        <w:t xml:space="preserve">name </w:t>
      </w:r>
      <w:r>
        <w:rPr>
          <w:rFonts w:ascii="Courier New" w:eastAsia="Courier New" w:hAnsi="Courier New" w:cs="Courier New"/>
          <w:b/>
          <w:color w:val="273239"/>
          <w:sz w:val="24"/>
          <w:szCs w:val="24"/>
          <w:shd w:val="clear" w:color="auto" w:fill="FFF2CC"/>
        </w:rPr>
        <w:t xml:space="preserve">LIKE BINARY </w:t>
      </w:r>
      <w:r>
        <w:rPr>
          <w:rFonts w:ascii="Courier New" w:eastAsia="Courier New" w:hAnsi="Courier New" w:cs="Courier New"/>
          <w:color w:val="273239"/>
          <w:sz w:val="24"/>
          <w:szCs w:val="24"/>
          <w:shd w:val="clear" w:color="auto" w:fill="FFF2CC"/>
        </w:rPr>
        <w:t>'apple%'</w:t>
      </w:r>
      <w:r>
        <w:rPr>
          <w:rFonts w:ascii="Courier New" w:eastAsia="Courier New" w:hAnsi="Courier New" w:cs="Courier New"/>
          <w:color w:val="273239"/>
          <w:sz w:val="24"/>
          <w:szCs w:val="24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9" w:line="327" w:lineRule="auto"/>
        <w:ind w:left="1456" w:right="33" w:hanging="16"/>
        <w:rPr>
          <w:rFonts w:ascii="Nunito" w:eastAsia="Nunito" w:hAnsi="Nunito" w:cs="Nunito"/>
          <w:color w:val="273239"/>
          <w:sz w:val="27"/>
          <w:szCs w:val="27"/>
          <w:shd w:val="clear" w:color="auto" w:fill="FFF2CC"/>
        </w:rPr>
      </w:pPr>
      <w:r>
        <w:rPr>
          <w:rFonts w:ascii="Nunito" w:eastAsia="Nunito" w:hAnsi="Nunito" w:cs="Nunito"/>
          <w:color w:val="273239"/>
          <w:sz w:val="27"/>
          <w:szCs w:val="27"/>
        </w:rPr>
        <w:lastRenderedPageBreak/>
        <w:t>T</w:t>
      </w:r>
      <w:r>
        <w:rPr>
          <w:rFonts w:ascii="Nunito" w:eastAsia="Nunito" w:hAnsi="Nunito" w:cs="Nunito"/>
          <w:color w:val="273239"/>
          <w:sz w:val="27"/>
          <w:szCs w:val="27"/>
          <w:shd w:val="clear" w:color="auto" w:fill="FFF2CC"/>
        </w:rPr>
        <w:t>his following query will only return products whose name starts with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shd w:val="clear" w:color="auto" w:fill="FFF2CC"/>
        </w:rPr>
        <w:t>“apple” and is spelled exactly like that, without capital letters.</w:t>
      </w:r>
    </w:p>
    <w:p w:rsidR="00F90595" w:rsidRDefault="00F9059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5" w:line="240" w:lineRule="auto"/>
        <w:ind w:left="1470"/>
        <w:rPr>
          <w:rFonts w:ascii="Nunito" w:eastAsia="Nunito" w:hAnsi="Nunito" w:cs="Nunito"/>
          <w:color w:val="273239"/>
          <w:sz w:val="27"/>
          <w:szCs w:val="27"/>
          <w:shd w:val="clear" w:color="auto" w:fill="FFF2CC"/>
        </w:rPr>
        <w:sectPr w:rsidR="00F90595">
          <w:pgSz w:w="12240" w:h="15840"/>
          <w:pgMar w:top="1420" w:right="1365" w:bottom="0" w:left="0" w:header="0" w:footer="720" w:gutter="0"/>
          <w:pgNumType w:start="1"/>
          <w:cols w:space="720"/>
        </w:sectPr>
      </w:pPr>
    </w:p>
    <w:p w:rsidR="00F90595" w:rsidRDefault="00F9059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1470" w:right="45"/>
        <w:rPr>
          <w:rFonts w:ascii="Nunito" w:eastAsia="Nunito" w:hAnsi="Nunito" w:cs="Nunito"/>
          <w:color w:val="273239"/>
          <w:sz w:val="27"/>
          <w:szCs w:val="27"/>
          <w:shd w:val="clear" w:color="auto" w:fill="FFF2CC"/>
        </w:rPr>
      </w:pPr>
    </w:p>
    <w:p w:rsidR="00F90595" w:rsidRDefault="00F9059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690"/>
        <w:jc w:val="center"/>
        <w:rPr>
          <w:rFonts w:ascii="Nunito" w:eastAsia="Nunito" w:hAnsi="Nunito" w:cs="Nunito"/>
          <w:color w:val="273239"/>
          <w:sz w:val="27"/>
          <w:szCs w:val="27"/>
          <w:shd w:val="clear" w:color="auto" w:fill="FFF2CC"/>
        </w:rPr>
      </w:pP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6"/>
        <w:rPr>
          <w:rFonts w:ascii="Nunito" w:eastAsia="Nunito" w:hAnsi="Nunito" w:cs="Nunito"/>
          <w:b/>
          <w:color w:val="273239"/>
          <w:sz w:val="36"/>
          <w:szCs w:val="36"/>
        </w:rPr>
      </w:pPr>
      <w:r>
        <w:rPr>
          <w:rFonts w:ascii="Nunito" w:eastAsia="Nunito" w:hAnsi="Nunito" w:cs="Nunito"/>
          <w:b/>
          <w:color w:val="273239"/>
          <w:sz w:val="36"/>
          <w:szCs w:val="36"/>
          <w:highlight w:val="white"/>
        </w:rPr>
        <w:t>SQL LIKE Application</w:t>
      </w:r>
      <w:r>
        <w:rPr>
          <w:rFonts w:ascii="Nunito" w:eastAsia="Nunito" w:hAnsi="Nunito" w:cs="Nunito"/>
          <w:b/>
          <w:color w:val="273239"/>
          <w:sz w:val="36"/>
          <w:szCs w:val="36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327" w:lineRule="auto"/>
        <w:ind w:left="1439" w:right="28" w:hanging="1"/>
        <w:jc w:val="both"/>
        <w:rPr>
          <w:rFonts w:ascii="Nunito" w:eastAsia="Nunito" w:hAnsi="Nunito" w:cs="Nunito"/>
          <w:color w:val="273239"/>
          <w:sz w:val="27"/>
          <w:szCs w:val="27"/>
          <w:highlight w:val="white"/>
        </w:rPr>
      </w:pPr>
      <w:r>
        <w:rPr>
          <w:rFonts w:ascii="Nunito" w:eastAsia="Nunito" w:hAnsi="Nunito" w:cs="Nunito"/>
          <w:color w:val="273239"/>
          <w:sz w:val="27"/>
          <w:szCs w:val="27"/>
        </w:rPr>
        <w:t>T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he LIKE operator is extremely resourceful in situations such as address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filtering wherein we know only a segment or a portion of the entire address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(such as locality or city) and would like to retrieve results based on that. The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wildcards can be resourcefully exploited to yield even better and more</w:t>
      </w:r>
      <w:r>
        <w:rPr>
          <w:rFonts w:ascii="Nunito" w:eastAsia="Nunito" w:hAnsi="Nunito" w:cs="Nunito"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273239"/>
          <w:sz w:val="27"/>
          <w:szCs w:val="27"/>
          <w:highlight w:val="white"/>
        </w:rPr>
        <w:t>filtered tuples based on the requirement.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67"/>
        <w:rPr>
          <w:rFonts w:ascii="Nunito" w:eastAsia="Nunito" w:hAnsi="Nunito" w:cs="Nunito"/>
          <w:b/>
          <w:color w:val="273239"/>
          <w:sz w:val="36"/>
          <w:szCs w:val="36"/>
        </w:rPr>
      </w:pPr>
      <w:r>
        <w:rPr>
          <w:rFonts w:ascii="Nunito" w:eastAsia="Nunito" w:hAnsi="Nunito" w:cs="Nunito"/>
          <w:b/>
          <w:color w:val="273239"/>
          <w:sz w:val="36"/>
          <w:szCs w:val="36"/>
          <w:highlight w:val="white"/>
        </w:rPr>
        <w:t>Key Takeaways About LIKE Operator</w:t>
      </w:r>
      <w:r>
        <w:rPr>
          <w:rFonts w:ascii="Nunito" w:eastAsia="Nunito" w:hAnsi="Nunito" w:cs="Nunito"/>
          <w:b/>
          <w:color w:val="273239"/>
          <w:sz w:val="36"/>
          <w:szCs w:val="36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8" w:line="430" w:lineRule="auto"/>
        <w:ind w:left="2183" w:right="230"/>
        <w:rPr>
          <w:rFonts w:ascii="Nunito" w:eastAsia="Nunito" w:hAnsi="Nunito" w:cs="Nunito"/>
          <w:i/>
          <w:color w:val="273239"/>
          <w:sz w:val="27"/>
          <w:szCs w:val="27"/>
        </w:rPr>
      </w:pPr>
      <w:r>
        <w:rPr>
          <w:i/>
          <w:color w:val="273239"/>
          <w:sz w:val="27"/>
          <w:szCs w:val="27"/>
          <w:highlight w:val="white"/>
        </w:rPr>
        <w:t xml:space="preserve">● </w:t>
      </w: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LIKE operator is used to search for specific patterns in a column.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  <w:r>
        <w:rPr>
          <w:i/>
          <w:color w:val="273239"/>
          <w:sz w:val="27"/>
          <w:szCs w:val="27"/>
          <w:highlight w:val="white"/>
        </w:rPr>
        <w:t xml:space="preserve">● </w:t>
      </w: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It is mostly used with WHERE clause for finding or filtering specific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data.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430" w:lineRule="auto"/>
        <w:ind w:left="2529" w:right="1177" w:hanging="345"/>
        <w:rPr>
          <w:rFonts w:ascii="Nunito" w:eastAsia="Nunito" w:hAnsi="Nunito" w:cs="Nunito"/>
          <w:i/>
          <w:color w:val="273239"/>
          <w:sz w:val="27"/>
          <w:szCs w:val="27"/>
        </w:rPr>
      </w:pPr>
      <w:r>
        <w:rPr>
          <w:i/>
          <w:color w:val="273239"/>
          <w:sz w:val="27"/>
          <w:szCs w:val="27"/>
          <w:highlight w:val="white"/>
        </w:rPr>
        <w:t xml:space="preserve">● </w:t>
      </w: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Like Operator is case-insensitive by default, to make it case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sensitive, we can use BINARY keyword.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430" w:lineRule="auto"/>
        <w:ind w:left="2528" w:right="45" w:hanging="344"/>
        <w:rPr>
          <w:rFonts w:ascii="Nunito" w:eastAsia="Nunito" w:hAnsi="Nunito" w:cs="Nunito"/>
          <w:i/>
          <w:color w:val="273239"/>
          <w:sz w:val="27"/>
          <w:szCs w:val="27"/>
        </w:rPr>
      </w:pPr>
      <w:r>
        <w:rPr>
          <w:i/>
          <w:color w:val="273239"/>
          <w:sz w:val="27"/>
          <w:szCs w:val="27"/>
          <w:highlight w:val="white"/>
        </w:rPr>
        <w:t xml:space="preserve">● </w:t>
      </w: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LIKE operator has 4 wild cards, which we can use with LIKE operator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  <w:r>
        <w:rPr>
          <w:rFonts w:ascii="Nunito" w:eastAsia="Nunito" w:hAnsi="Nunito" w:cs="Nunito"/>
          <w:i/>
          <w:color w:val="273239"/>
          <w:sz w:val="27"/>
          <w:szCs w:val="27"/>
          <w:highlight w:val="white"/>
        </w:rPr>
        <w:t>to specify the filter. The wild cards are: %,_,[] and -.</w:t>
      </w:r>
      <w:r>
        <w:rPr>
          <w:rFonts w:ascii="Nunito" w:eastAsia="Nunito" w:hAnsi="Nunito" w:cs="Nunito"/>
          <w:i/>
          <w:color w:val="273239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35" w:line="240" w:lineRule="auto"/>
        <w:ind w:left="1456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yellow"/>
        </w:rPr>
        <w:t>Queries for Practice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457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shd w:val="clear" w:color="auto" w:fill="B6D7A8"/>
        </w:rPr>
        <w:t>-- Customer Table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456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CREATE TABLE Customer (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731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customer_id NUMBER PRIMARY KEY,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739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name VARCHAR2(100),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731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email VARCHAR2(100) UNIQUE,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739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lastRenderedPageBreak/>
        <w:t>phone VARCHAR2(15),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733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address VARCHAR2(255)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451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);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1" w:line="240" w:lineRule="auto"/>
        <w:ind w:left="1457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shd w:val="clear" w:color="auto" w:fill="B6D7A8"/>
        </w:rPr>
        <w:t>-- Product Table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456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CREATE TABLE Product (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739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product_id NUMBER PRIMARY KEY,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739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name VARCHAR2(100),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731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category VARCHAR2(50),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739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price NUMBER(10,2),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731"/>
        <w:rPr>
          <w:rFonts w:ascii="Nunito" w:eastAsia="Nunito" w:hAnsi="Nunito" w:cs="Nunito"/>
          <w:color w:val="000000"/>
          <w:sz w:val="27"/>
          <w:szCs w:val="27"/>
          <w:highlight w:val="white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stock_quantity NUMBER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1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);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1" w:line="240" w:lineRule="auto"/>
        <w:ind w:left="1457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shd w:val="clear" w:color="auto" w:fill="B6D7A8"/>
        </w:rPr>
        <w:t>-- Orders Table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456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CREATE TABLE Order_Details (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731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order_id NUMBER PRIMARY KEY,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731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customer_id NUMBER,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731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order_date DATE,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718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total_amount NUMBER(10,2),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313" w:lineRule="auto"/>
        <w:ind w:left="1451" w:right="1078" w:firstLine="290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FOREIGN KEY (customer_id) REFERENCES Customer(customer_id)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);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9" w:line="240" w:lineRule="auto"/>
        <w:ind w:left="1457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shd w:val="clear" w:color="auto" w:fill="B6D7A8"/>
        </w:rPr>
        <w:t>-- Order Items Table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456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CREATE TABLE Order_Item (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731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order_id NUMBER,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739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product_id NUMBER,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731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quantity NUMBER,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731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subtotal NUMBER(10,2),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742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PRIMARY KEY (order_id, product_id),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313" w:lineRule="auto"/>
        <w:ind w:left="1451" w:right="1469" w:firstLine="290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 xml:space="preserve">FOREIGN KEY (order_id) REFERENCES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lastRenderedPageBreak/>
        <w:t>Order_Details(order_id),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FOREIGN KEY (product_id) REFERENCES Product(product_id)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);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9" w:line="240" w:lineRule="auto"/>
        <w:ind w:left="1457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shd w:val="clear" w:color="auto" w:fill="B6D7A8"/>
        </w:rPr>
        <w:t>-- Employee Table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456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CREATE TABLE Employee1 (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731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employee_id NUMBER PRIMARY KEY,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739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name VARCHAR2(100),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739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role VARCHAR2(50),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731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salary NUMBER(10,2),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739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hire_date DATE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451"/>
        <w:rPr>
          <w:rFonts w:ascii="Nunito" w:eastAsia="Nunito" w:hAnsi="Nunito" w:cs="Nunito"/>
          <w:color w:val="000000"/>
          <w:sz w:val="27"/>
          <w:szCs w:val="27"/>
          <w:highlight w:val="white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);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left="1451"/>
        <w:rPr>
          <w:rFonts w:ascii="Nunito" w:eastAsia="Nunito" w:hAnsi="Nunito" w:cs="Nunito"/>
          <w:sz w:val="27"/>
          <w:szCs w:val="27"/>
          <w:highlight w:val="white"/>
        </w:rPr>
      </w:pPr>
      <w:r>
        <w:rPr>
          <w:rFonts w:ascii="Nunito" w:eastAsia="Nunito" w:hAnsi="Nunito" w:cs="Nunito"/>
          <w:noProof/>
          <w:sz w:val="27"/>
          <w:szCs w:val="27"/>
          <w:highlight w:val="white"/>
        </w:rPr>
        <w:lastRenderedPageBreak/>
        <w:drawing>
          <wp:inline distT="114300" distB="114300" distL="114300" distR="114300">
            <wp:extent cx="6905625" cy="7835900"/>
            <wp:effectExtent l="0" t="0" r="0" b="0"/>
            <wp:docPr id="2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783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7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shd w:val="clear" w:color="auto" w:fill="B6D7A8"/>
        </w:rPr>
        <w:t>-- Insert Customers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313" w:lineRule="auto"/>
        <w:ind w:left="1463" w:right="204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INSERT INTO Customer (customer_id,name, email, phone, address) VALUES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(1,'Alice Johnson', 'alice@gmail.com', '9876543210', 'New York');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 xml:space="preserve">INSERT INTO Customer (customer_id,name, email, phone, address)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lastRenderedPageBreak/>
        <w:t>VALUES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(2, 'Bob Smith', 'bob@yahoo.com', '9123456789', 'Los Angeles');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INSERT INTO Customer (customer_id,name, email, phone, address) VALUES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(3, 'Charlie Brown', 'charlie@outlook.com', '9998887776', 'Chicago');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INSERT INTO Customer (customer_id,name, email, phone, address) VALUES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(4, 'David Miller', 'david@gmail.com', '8765432109', 'Miami');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INSERT INTO Customer (customer_id,name, email, phone, address) VALUES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(5, 'Emily Davis', 'emily@hotmail.com', '7654321098', 'New York');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noProof/>
          <w:color w:val="000000"/>
          <w:sz w:val="27"/>
          <w:szCs w:val="27"/>
        </w:rPr>
        <w:drawing>
          <wp:inline distT="114300" distB="114300" distL="114300" distR="114300">
            <wp:extent cx="6905625" cy="1866900"/>
            <wp:effectExtent l="0" t="0" r="0" b="0"/>
            <wp:docPr id="4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9" w:line="240" w:lineRule="auto"/>
        <w:ind w:left="1457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shd w:val="clear" w:color="auto" w:fill="B6D7A8"/>
        </w:rPr>
        <w:t>-- Insert Products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313" w:lineRule="auto"/>
        <w:ind w:left="1443" w:right="58" w:firstLine="19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INSERT INTO Product ( product_id, name, category, price, stock_quantity)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VALUES (1, 'Milk', 'Dairy', 2.50, 50);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" w:line="313" w:lineRule="auto"/>
        <w:ind w:left="1443" w:right="53" w:firstLine="19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INSERT INTO Product (product_id, name, category, price, stock_quantity)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VALUES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" w:line="240" w:lineRule="auto"/>
        <w:ind w:left="1467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(2, 'Bread', 'Bakery', 1.80, 30);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313" w:lineRule="auto"/>
        <w:ind w:left="1443" w:right="53" w:firstLine="19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INSERT INTO Product (product_id, name, category, price, stock_quantity)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VALUES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" w:line="240" w:lineRule="auto"/>
        <w:ind w:left="1467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(3, 'Eggs', 'Dairy', 3.20, 40);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313" w:lineRule="auto"/>
        <w:ind w:left="1443" w:right="53" w:firstLine="19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INSERT INTO Product (product_id, name, category, price, stock_quantity)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VALUES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" w:line="240" w:lineRule="auto"/>
        <w:ind w:left="1467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(4, 'Chicken', 'Meat', 7.50, 20);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313" w:lineRule="auto"/>
        <w:ind w:left="1443" w:right="53" w:firstLine="19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INSERT INTO Product (product_id, name, category, price, stock_quantity)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VALUES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" w:line="240" w:lineRule="auto"/>
        <w:ind w:left="1467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(5, 'Apples', 'Fruit', 1.20, 60);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313" w:lineRule="auto"/>
        <w:ind w:left="1443" w:right="53" w:firstLine="19"/>
        <w:rPr>
          <w:rFonts w:ascii="Nunito" w:eastAsia="Nunito" w:hAnsi="Nunito" w:cs="Nunito"/>
          <w:color w:val="000000"/>
          <w:sz w:val="27"/>
          <w:szCs w:val="27"/>
          <w:highlight w:val="white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lastRenderedPageBreak/>
        <w:t>INSERT INTO Product (product_id, name, category, price, stock_quantity)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VALUES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67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(6, 'Orange Juice', 'Beverage', 3.50, 25);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noProof/>
          <w:color w:val="000000"/>
          <w:sz w:val="27"/>
          <w:szCs w:val="27"/>
        </w:rPr>
        <w:drawing>
          <wp:inline distT="114300" distB="114300" distL="114300" distR="114300">
            <wp:extent cx="6905625" cy="3937000"/>
            <wp:effectExtent l="0" t="0" r="0" b="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1" w:line="240" w:lineRule="auto"/>
        <w:ind w:left="1457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shd w:val="clear" w:color="auto" w:fill="B6D7A8"/>
        </w:rPr>
        <w:t>-- Insert Orders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313" w:lineRule="auto"/>
        <w:ind w:left="1439" w:right="54" w:firstLine="24"/>
        <w:jc w:val="both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INSERT INTO Order_Details (order_id, customer_id, order_date,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t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otal_amount) VALUES (1, 1, TO_DATE('2024-01-10', 'YYYY-MM-DD'),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10.50);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" w:line="313" w:lineRule="auto"/>
        <w:ind w:left="1439" w:right="54" w:firstLine="24"/>
        <w:jc w:val="both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INSERT INTO Order_Details (order_id, customer_id, order_date,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t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otal_amount) VALUES (2, 2, TO_DATE('2024-01-12', 'YYYY-MM-DD'),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15.20);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" w:line="313" w:lineRule="auto"/>
        <w:ind w:left="1439" w:right="54" w:firstLine="24"/>
        <w:jc w:val="both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INSERT INTO Order_Details (order_id, customer_id, order_date,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t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otal_amount) VALUES (3, 3, TO_DATE('2024-02-01', 'YYYY-MM-DD'),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20.80);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" w:line="313" w:lineRule="auto"/>
        <w:ind w:left="1439" w:right="54" w:firstLine="24"/>
        <w:jc w:val="both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INSERT INTO Order_Details (order_id, customer_id, order_date,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t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otal_amount) VALUES (4, 4, TO_DATE('2024-02-05', 'YYYY-MM-DD'),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30.00);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" w:line="313" w:lineRule="auto"/>
        <w:ind w:left="1439" w:right="54" w:firstLine="24"/>
        <w:jc w:val="both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INSERT INTO Order_Details (order_id, customer_id, order_date,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t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otal_amount) VALUES (5, 5, TO_DATE('2024-02-10', 'YYYY-MM-DD'),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25.50);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noProof/>
          <w:color w:val="000000"/>
          <w:sz w:val="27"/>
          <w:szCs w:val="27"/>
        </w:rPr>
        <w:lastRenderedPageBreak/>
        <w:drawing>
          <wp:inline distT="114300" distB="114300" distL="114300" distR="114300">
            <wp:extent cx="6905625" cy="1917700"/>
            <wp:effectExtent l="0" t="0" r="0" b="0"/>
            <wp:docPr id="3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9" w:line="240" w:lineRule="auto"/>
        <w:ind w:left="1457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shd w:val="clear" w:color="auto" w:fill="B6D7A8"/>
        </w:rPr>
        <w:t>-- Insert Employees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313" w:lineRule="auto"/>
        <w:ind w:left="1443" w:right="49" w:firstLine="19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INSERT INTO Employee1 ( employee_id, name, role, salary, hire_date)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VALUES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" w:line="313" w:lineRule="auto"/>
        <w:ind w:left="1457" w:right="55" w:firstLine="9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(1, 'Michael Scott', 'Manager', 75000.00, TO_DATE('2020-05-10',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'YYYY-MM-DD'));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" w:line="313" w:lineRule="auto"/>
        <w:ind w:left="1443" w:right="49" w:firstLine="19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INSERT INTO Employee1 ( employee_id, name, role, salary, hire_date)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VALUES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" w:line="313" w:lineRule="auto"/>
        <w:ind w:left="1457" w:right="64" w:firstLine="9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(2, 'Jim Halpert', 'Cashier', 30000.00, TO_DATE('2021-08-15',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'YYYY-MM-DD'));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" w:line="313" w:lineRule="auto"/>
        <w:ind w:left="1443" w:right="49" w:firstLine="19"/>
        <w:rPr>
          <w:rFonts w:ascii="Nunito" w:eastAsia="Nunito" w:hAnsi="Nunito" w:cs="Nunito"/>
          <w:color w:val="000000"/>
          <w:sz w:val="27"/>
          <w:szCs w:val="27"/>
          <w:highlight w:val="white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INSERT INTO Employee1 ( employee_id, name, role, salary, hire_date)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VALUES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3" w:lineRule="auto"/>
        <w:ind w:left="1457" w:right="57" w:firstLine="9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(3, 'Pam Beesly', 'Sales Associate', 28000.00, TO_DATE('2022-02-20',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'YYYY-MM-DD'));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" w:line="313" w:lineRule="auto"/>
        <w:ind w:left="1443" w:right="49" w:firstLine="19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INSERT INTO Employee1 ( employee_id, name, role, salary, hire_date)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VALUES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" w:line="313" w:lineRule="auto"/>
        <w:ind w:left="1457" w:right="68" w:firstLine="9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(4, 'Dwight Schrute', 'Supervisor', 50000.00, TO_DATE('2019-11-30',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'YYYY-MM-DD'));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" w:line="313" w:lineRule="auto"/>
        <w:ind w:left="1443" w:right="49" w:firstLine="19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INSERT INTO Employee1 ( employee_id, name, role, salary, hire_date)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VALUES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" w:line="313" w:lineRule="auto"/>
        <w:ind w:left="1457" w:right="66" w:firstLine="9"/>
        <w:rPr>
          <w:rFonts w:ascii="Nunito" w:eastAsia="Nunito" w:hAnsi="Nunito" w:cs="Nunito"/>
          <w:color w:val="000000"/>
          <w:sz w:val="27"/>
          <w:szCs w:val="27"/>
        </w:rPr>
      </w:pP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(5, 'Kevin Malone', 'Cashier', 29000.00, TO_DATE('2023-03-10',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color w:val="000000"/>
          <w:sz w:val="27"/>
          <w:szCs w:val="27"/>
          <w:highlight w:val="white"/>
        </w:rPr>
        <w:t>'YYYY-MM-DD'));</w:t>
      </w:r>
      <w:r>
        <w:rPr>
          <w:rFonts w:ascii="Nunito" w:eastAsia="Nunito" w:hAnsi="Nunito" w:cs="Nunito"/>
          <w:color w:val="000000"/>
          <w:sz w:val="27"/>
          <w:szCs w:val="27"/>
        </w:rPr>
        <w:t xml:space="preserve"> </w:t>
      </w:r>
      <w:r>
        <w:rPr>
          <w:rFonts w:ascii="Nunito" w:eastAsia="Nunito" w:hAnsi="Nunito" w:cs="Nunito"/>
          <w:noProof/>
          <w:color w:val="000000"/>
          <w:sz w:val="27"/>
          <w:szCs w:val="27"/>
        </w:rPr>
        <w:lastRenderedPageBreak/>
        <w:drawing>
          <wp:inline distT="114300" distB="114300" distL="114300" distR="114300">
            <wp:extent cx="6905625" cy="33909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2" w:line="240" w:lineRule="auto"/>
        <w:ind w:left="1378"/>
        <w:rPr>
          <w:rFonts w:ascii="Nunito" w:eastAsia="Nunito" w:hAnsi="Nunito" w:cs="Nunito"/>
          <w:b/>
          <w:color w:val="000000"/>
        </w:rPr>
      </w:pPr>
      <w:r>
        <w:rPr>
          <w:rFonts w:ascii="Andika" w:eastAsia="Andika" w:hAnsi="Andika" w:cs="Andika"/>
          <w:b/>
          <w:color w:val="000000"/>
          <w:highlight w:val="white"/>
        </w:rPr>
        <w:t>1️</w:t>
      </w:r>
      <w:r>
        <w:rPr>
          <w:rFonts w:ascii="Arial Unicode MS" w:eastAsia="Arial Unicode MS" w:hAnsi="Arial Unicode MS" w:cs="Arial Unicode MS"/>
          <w:color w:val="000000"/>
        </w:rPr>
        <w:t>⃣</w:t>
      </w:r>
      <w:r>
        <w:rPr>
          <w:rFonts w:ascii="Nunito" w:eastAsia="Nunito" w:hAnsi="Nunito" w:cs="Nunito"/>
          <w:b/>
          <w:color w:val="000000"/>
          <w:highlight w:val="white"/>
        </w:rPr>
        <w:t>AND Operator</w:t>
      </w:r>
      <w:r>
        <w:rPr>
          <w:rFonts w:ascii="Nunito" w:eastAsia="Nunito" w:hAnsi="Nunito" w:cs="Nunito"/>
          <w:b/>
          <w:color w:val="000000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8" w:line="240" w:lineRule="auto"/>
        <w:ind w:left="1455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* FROM Customer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right="307"/>
        <w:jc w:val="right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WHERE address = 'New York' AND email LIKE '%@gmail.com';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</w:rPr>
        <w:lastRenderedPageBreak/>
        <w:drawing>
          <wp:inline distT="114300" distB="114300" distL="114300" distR="114300">
            <wp:extent cx="6905625" cy="6426200"/>
            <wp:effectExtent l="0" t="0" r="0" b="0"/>
            <wp:docPr id="2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642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F9059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right="307"/>
        <w:jc w:val="right"/>
        <w:rPr>
          <w:rFonts w:ascii="Roboto Mono" w:eastAsia="Roboto Mono" w:hAnsi="Roboto Mono" w:cs="Roboto Mono"/>
          <w:color w:val="188038"/>
          <w:sz w:val="27"/>
          <w:szCs w:val="27"/>
        </w:rPr>
      </w:pP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1" w:line="240" w:lineRule="auto"/>
        <w:ind w:left="1455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* FROM Product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jc w:val="center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WHERE category = 'Dairy' AND stock_quantity &gt; 20;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</w:rPr>
        <w:lastRenderedPageBreak/>
        <w:drawing>
          <wp:inline distT="114300" distB="114300" distL="114300" distR="114300">
            <wp:extent cx="6905625" cy="4064000"/>
            <wp:effectExtent l="0" t="0" r="0" b="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7" w:line="240" w:lineRule="auto"/>
        <w:ind w:left="1378"/>
        <w:rPr>
          <w:rFonts w:ascii="Nunito" w:eastAsia="Nunito" w:hAnsi="Nunito" w:cs="Nunito"/>
          <w:b/>
          <w:color w:val="000000"/>
        </w:rPr>
      </w:pPr>
      <w:r>
        <w:rPr>
          <w:rFonts w:ascii="Andika" w:eastAsia="Andika" w:hAnsi="Andika" w:cs="Andika"/>
          <w:b/>
          <w:color w:val="000000"/>
          <w:highlight w:val="white"/>
        </w:rPr>
        <w:t>2️</w:t>
      </w:r>
      <w:r>
        <w:rPr>
          <w:rFonts w:ascii="Arial Unicode MS" w:eastAsia="Arial Unicode MS" w:hAnsi="Arial Unicode MS" w:cs="Arial Unicode MS"/>
          <w:color w:val="000000"/>
        </w:rPr>
        <w:t>⃣</w:t>
      </w:r>
      <w:r>
        <w:rPr>
          <w:rFonts w:ascii="Nunito" w:eastAsia="Nunito" w:hAnsi="Nunito" w:cs="Nunito"/>
          <w:b/>
          <w:color w:val="000000"/>
          <w:highlight w:val="white"/>
        </w:rPr>
        <w:t>OR Operator</w:t>
      </w:r>
      <w:r>
        <w:rPr>
          <w:rFonts w:ascii="Nunito" w:eastAsia="Nunito" w:hAnsi="Nunito" w:cs="Nunito"/>
          <w:b/>
          <w:color w:val="000000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2" w:line="240" w:lineRule="auto"/>
        <w:ind w:left="1455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* FROM Employee1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449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WHERE role = 'Manager' OR role = 'Supervisor';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</w:rPr>
        <w:lastRenderedPageBreak/>
        <w:drawing>
          <wp:inline distT="114300" distB="114300" distL="114300" distR="114300">
            <wp:extent cx="6905625" cy="41148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1" w:line="240" w:lineRule="auto"/>
        <w:ind w:left="1455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* FROM Order_Details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303" w:lineRule="auto"/>
        <w:ind w:left="1456" w:right="25" w:hanging="6"/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WHERE order_date = TO_DATE('2024-01-10', 'YYYY-MM-DD') OR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order_date = TO_DATE('2024-02-05', 'YYYY-MM-DD');</w:t>
      </w:r>
      <w:ins w:id="0" w:author="Sharvayu.Zade Btech2023" w:date="2025-02-18T04:57:00Z">
        <w:r>
          <w:rPr>
            <w:rFonts w:ascii="Roboto Mono" w:eastAsia="Roboto Mono" w:hAnsi="Roboto Mono" w:cs="Roboto Mono"/>
            <w:noProof/>
            <w:color w:val="188038"/>
            <w:sz w:val="27"/>
            <w:szCs w:val="27"/>
            <w:highlight w:val="white"/>
          </w:rPr>
          <w:drawing>
            <wp:inline distT="114300" distB="114300" distL="114300" distR="114300">
              <wp:extent cx="6905625" cy="990600"/>
              <wp:effectExtent l="0" t="0" r="0" b="0"/>
              <wp:docPr id="30" name="image29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9.png"/>
                      <pic:cNvPicPr preferRelativeResize="0"/>
                    </pic:nvPicPr>
                    <pic:blipFill>
                      <a:blip r:embed="rId36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05625" cy="9906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378"/>
        <w:rPr>
          <w:rFonts w:ascii="Nunito" w:eastAsia="Nunito" w:hAnsi="Nunito" w:cs="Nunito"/>
          <w:b/>
          <w:color w:val="000000"/>
        </w:rPr>
      </w:pPr>
      <w:r>
        <w:rPr>
          <w:rFonts w:ascii="Andika" w:eastAsia="Andika" w:hAnsi="Andika" w:cs="Andika"/>
          <w:b/>
          <w:color w:val="000000"/>
          <w:highlight w:val="white"/>
        </w:rPr>
        <w:t>3️</w:t>
      </w:r>
      <w:r>
        <w:rPr>
          <w:rFonts w:ascii="Arial Unicode MS" w:eastAsia="Arial Unicode MS" w:hAnsi="Arial Unicode MS" w:cs="Arial Unicode MS"/>
          <w:color w:val="000000"/>
        </w:rPr>
        <w:t>⃣</w:t>
      </w:r>
      <w:r>
        <w:rPr>
          <w:rFonts w:ascii="Nunito" w:eastAsia="Nunito" w:hAnsi="Nunito" w:cs="Nunito"/>
          <w:b/>
          <w:color w:val="000000"/>
          <w:highlight w:val="white"/>
        </w:rPr>
        <w:t>NOT Operator</w:t>
      </w:r>
      <w:r>
        <w:rPr>
          <w:rFonts w:ascii="Nunito" w:eastAsia="Nunito" w:hAnsi="Nunito" w:cs="Nunito"/>
          <w:b/>
          <w:color w:val="000000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2" w:line="240" w:lineRule="auto"/>
        <w:ind w:left="1455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* FROM Customer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449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WHERE address NOT LIKE '%New York%';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</w:rPr>
        <w:lastRenderedPageBreak/>
        <w:drawing>
          <wp:inline distT="114300" distB="114300" distL="114300" distR="114300">
            <wp:extent cx="6905625" cy="9994900"/>
            <wp:effectExtent l="0" t="0" r="0" b="0"/>
            <wp:docPr id="4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999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1" w:line="240" w:lineRule="auto"/>
        <w:ind w:left="1455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lastRenderedPageBreak/>
        <w:t>SELECT * FROM Employee1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449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WHERE role NOT IN ('Cashier');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</w:rPr>
        <w:drawing>
          <wp:inline distT="114300" distB="114300" distL="114300" distR="114300">
            <wp:extent cx="6905625" cy="5041900"/>
            <wp:effectExtent l="0" t="0" r="0" b="0"/>
            <wp:docPr id="2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7" w:line="240" w:lineRule="auto"/>
        <w:ind w:left="1378"/>
        <w:rPr>
          <w:rFonts w:ascii="Nunito" w:eastAsia="Nunito" w:hAnsi="Nunito" w:cs="Nunito"/>
          <w:b/>
          <w:color w:val="000000"/>
        </w:rPr>
      </w:pPr>
      <w:r>
        <w:rPr>
          <w:rFonts w:ascii="Andika" w:eastAsia="Andika" w:hAnsi="Andika" w:cs="Andika"/>
          <w:b/>
          <w:color w:val="000000"/>
          <w:highlight w:val="white"/>
        </w:rPr>
        <w:t>4️</w:t>
      </w:r>
      <w:r>
        <w:rPr>
          <w:rFonts w:ascii="Arial Unicode MS" w:eastAsia="Arial Unicode MS" w:hAnsi="Arial Unicode MS" w:cs="Arial Unicode MS"/>
          <w:color w:val="000000"/>
        </w:rPr>
        <w:t>⃣</w:t>
      </w:r>
      <w:r>
        <w:rPr>
          <w:rFonts w:ascii="Nunito" w:eastAsia="Nunito" w:hAnsi="Nunito" w:cs="Nunito"/>
          <w:b/>
          <w:color w:val="000000"/>
          <w:highlight w:val="white"/>
        </w:rPr>
        <w:t>LIKE Operator</w:t>
      </w:r>
      <w:r>
        <w:rPr>
          <w:rFonts w:ascii="Nunito" w:eastAsia="Nunito" w:hAnsi="Nunito" w:cs="Nunito"/>
          <w:b/>
          <w:color w:val="000000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2" w:line="240" w:lineRule="auto"/>
        <w:ind w:left="1455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* FROM Customer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449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WHERE name LIKE 'A%';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</w:rPr>
        <w:lastRenderedPageBreak/>
        <w:drawing>
          <wp:inline distT="114300" distB="114300" distL="114300" distR="114300">
            <wp:extent cx="6638925" cy="10582275"/>
            <wp:effectExtent l="0" t="0" r="0" b="0"/>
            <wp:docPr id="2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058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1" w:line="240" w:lineRule="auto"/>
        <w:ind w:left="1455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lastRenderedPageBreak/>
        <w:t>SELECT * FROM Customer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449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WHERE email LIKE '%hotmail%';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</w:rPr>
        <w:lastRenderedPageBreak/>
        <w:drawing>
          <wp:inline distT="114300" distB="114300" distL="114300" distR="114300">
            <wp:extent cx="6648450" cy="9563100"/>
            <wp:effectExtent l="0" t="0" r="0" b="0"/>
            <wp:docPr id="4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0"/>
                    <a:srcRect r="3724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56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7" w:line="240" w:lineRule="auto"/>
        <w:ind w:left="1378"/>
        <w:rPr>
          <w:rFonts w:ascii="Nunito" w:eastAsia="Nunito" w:hAnsi="Nunito" w:cs="Nunito"/>
          <w:b/>
          <w:color w:val="000000"/>
        </w:rPr>
      </w:pPr>
      <w:r>
        <w:rPr>
          <w:rFonts w:ascii="Andika" w:eastAsia="Andika" w:hAnsi="Andika" w:cs="Andika"/>
          <w:b/>
          <w:color w:val="000000"/>
          <w:highlight w:val="white"/>
        </w:rPr>
        <w:lastRenderedPageBreak/>
        <w:t>5️</w:t>
      </w:r>
      <w:r>
        <w:rPr>
          <w:rFonts w:ascii="Arial Unicode MS" w:eastAsia="Arial Unicode MS" w:hAnsi="Arial Unicode MS" w:cs="Arial Unicode MS"/>
          <w:color w:val="000000"/>
        </w:rPr>
        <w:t>⃣</w:t>
      </w:r>
      <w:r>
        <w:rPr>
          <w:rFonts w:ascii="Nunito" w:eastAsia="Nunito" w:hAnsi="Nunito" w:cs="Nunito"/>
          <w:b/>
          <w:color w:val="000000"/>
          <w:highlight w:val="white"/>
        </w:rPr>
        <w:t>BETWEEN Operator</w:t>
      </w:r>
      <w:r>
        <w:rPr>
          <w:rFonts w:ascii="Nunito" w:eastAsia="Nunito" w:hAnsi="Nunito" w:cs="Nunito"/>
          <w:b/>
          <w:color w:val="000000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2" w:line="240" w:lineRule="auto"/>
        <w:ind w:left="1455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* FROM Product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449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WHERE price BETWEEN 2 AND 5;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</w:rPr>
        <w:drawing>
          <wp:inline distT="114300" distB="114300" distL="114300" distR="114300">
            <wp:extent cx="6905625" cy="4838700"/>
            <wp:effectExtent l="0" t="0" r="0" b="0"/>
            <wp:docPr id="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483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7" w:line="240" w:lineRule="auto"/>
        <w:ind w:left="1455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* FROM Employee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303" w:lineRule="auto"/>
        <w:ind w:left="1505" w:right="35" w:hanging="55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WHERE hire_date BETWEEN TO_DATE('2021-01-01',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'YYYY-MM-DD') AND TO_DATE('2023-12-31', 'YYYY-MM-DD');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6" w:line="240" w:lineRule="auto"/>
        <w:ind w:left="1455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* FROM Order_Details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303" w:lineRule="auto"/>
        <w:ind w:left="1505" w:right="23" w:hanging="55"/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WHERE order_date BETWEEN TO_DATE('2024-02-01',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'YYYY-MM-DD') AND TO_DATE('2024-02-28', 'YYYY-MM-DD');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  <w:highlight w:val="white"/>
        </w:rPr>
        <w:lastRenderedPageBreak/>
        <w:drawing>
          <wp:inline distT="114300" distB="114300" distL="114300" distR="114300">
            <wp:extent cx="6905625" cy="13589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378"/>
        <w:rPr>
          <w:rFonts w:ascii="Nunito" w:eastAsia="Nunito" w:hAnsi="Nunito" w:cs="Nunito"/>
          <w:b/>
          <w:color w:val="000000"/>
        </w:rPr>
      </w:pPr>
      <w:r>
        <w:rPr>
          <w:rFonts w:ascii="Andika" w:eastAsia="Andika" w:hAnsi="Andika" w:cs="Andika"/>
          <w:b/>
          <w:color w:val="000000"/>
          <w:highlight w:val="white"/>
        </w:rPr>
        <w:t>6️</w:t>
      </w:r>
      <w:r>
        <w:rPr>
          <w:rFonts w:ascii="Arial Unicode MS" w:eastAsia="Arial Unicode MS" w:hAnsi="Arial Unicode MS" w:cs="Arial Unicode MS"/>
          <w:color w:val="000000"/>
        </w:rPr>
        <w:t>⃣</w:t>
      </w:r>
      <w:r>
        <w:rPr>
          <w:rFonts w:ascii="Nunito" w:eastAsia="Nunito" w:hAnsi="Nunito" w:cs="Nunito"/>
          <w:b/>
          <w:color w:val="000000"/>
          <w:highlight w:val="white"/>
        </w:rPr>
        <w:t>IN Operator</w:t>
      </w:r>
      <w:r>
        <w:rPr>
          <w:rFonts w:ascii="Nunito" w:eastAsia="Nunito" w:hAnsi="Nunito" w:cs="Nunito"/>
          <w:b/>
          <w:color w:val="000000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8" w:line="240" w:lineRule="auto"/>
        <w:ind w:left="1455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* FROM Customer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right="631"/>
        <w:jc w:val="right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WHERE address IN ('New York', 'Los Angeles', 'Miami');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</w:rPr>
        <w:lastRenderedPageBreak/>
        <w:drawing>
          <wp:inline distT="114300" distB="114300" distL="114300" distR="114300">
            <wp:extent cx="6905625" cy="8623300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862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7" w:line="240" w:lineRule="auto"/>
        <w:ind w:left="1455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lastRenderedPageBreak/>
        <w:t>SELECT * FROM Product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449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WHERE category IN ('Dairy', 'Bakery');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</w:rPr>
        <w:drawing>
          <wp:inline distT="114300" distB="114300" distL="114300" distR="114300">
            <wp:extent cx="6905625" cy="45212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45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7" w:line="240" w:lineRule="auto"/>
        <w:ind w:left="1455"/>
        <w:rPr>
          <w:rFonts w:ascii="Roboto Mono" w:eastAsia="Roboto Mono" w:hAnsi="Roboto Mono" w:cs="Roboto Mono"/>
          <w:color w:val="188038"/>
          <w:sz w:val="27"/>
          <w:szCs w:val="27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SELECT * FROM Employee1</w:t>
      </w:r>
      <w:r>
        <w:rPr>
          <w:rFonts w:ascii="Roboto Mono" w:eastAsia="Roboto Mono" w:hAnsi="Roboto Mono" w:cs="Roboto Mono"/>
          <w:color w:val="188038"/>
          <w:sz w:val="27"/>
          <w:szCs w:val="27"/>
        </w:rPr>
        <w:t xml:space="preserve"> </w:t>
      </w:r>
    </w:p>
    <w:p w:rsidR="00F9059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left="1449"/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</w:pPr>
      <w:r>
        <w:rPr>
          <w:rFonts w:ascii="Roboto Mono" w:eastAsia="Roboto Mono" w:hAnsi="Roboto Mono" w:cs="Roboto Mono"/>
          <w:color w:val="188038"/>
          <w:sz w:val="27"/>
          <w:szCs w:val="27"/>
          <w:highlight w:val="white"/>
        </w:rPr>
        <w:t>WHERE role IN ('Cashier', 'Sales Associate');</w:t>
      </w:r>
      <w:r>
        <w:rPr>
          <w:rFonts w:ascii="Roboto Mono" w:eastAsia="Roboto Mono" w:hAnsi="Roboto Mono" w:cs="Roboto Mono"/>
          <w:noProof/>
          <w:color w:val="188038"/>
          <w:sz w:val="27"/>
          <w:szCs w:val="27"/>
          <w:highlight w:val="white"/>
        </w:rPr>
        <w:lastRenderedPageBreak/>
        <w:drawing>
          <wp:inline distT="114300" distB="114300" distL="114300" distR="114300">
            <wp:extent cx="6905625" cy="4800600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480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F90595">
      <w:type w:val="continuous"/>
      <w:pgSz w:w="12240" w:h="15840"/>
      <w:pgMar w:top="1420" w:right="1365" w:bottom="0" w:left="0" w:header="0" w:footer="720" w:gutter="0"/>
      <w:cols w:space="720" w:equalWidth="0">
        <w:col w:w="10875" w:space="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BBFEA327-5735-4550-B76F-BB3825B565A2}"/>
    <w:embedItalic r:id="rId2" w:fontKey="{DFBA74F3-8C7D-40FD-98D1-CD5D805FE852}"/>
  </w:font>
  <w:font w:name="Nunito">
    <w:charset w:val="00"/>
    <w:family w:val="auto"/>
    <w:pitch w:val="variable"/>
    <w:sig w:usb0="A00002FF" w:usb1="5000204B" w:usb2="00000000" w:usb3="00000000" w:csb0="00000197" w:csb1="00000000"/>
    <w:embedRegular r:id="rId3" w:fontKey="{7669F20E-9B87-4503-8E5B-92882B97A4FE}"/>
    <w:embedBold r:id="rId4" w:fontKey="{1C49D521-95E2-4E24-A233-1B4340BF9EA9}"/>
    <w:embedItalic r:id="rId5" w:fontKey="{88E5F6DA-3F77-43A9-BA92-D16D216B25CE}"/>
    <w:embedBoldItalic r:id="rId6" w:fontKey="{8FE9806B-DABA-4AD2-9AD2-184238B28BBA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7" w:fontKey="{86D2D106-83EC-427F-8F24-0FC4AA030DF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ndika">
    <w:charset w:val="00"/>
    <w:family w:val="auto"/>
    <w:pitch w:val="default"/>
    <w:embedRegular r:id="rId8" w:fontKey="{F3ED1EB7-5BAB-4EA7-933D-0D0FDF84D995}"/>
    <w:embedBold r:id="rId9" w:fontKey="{CCB2C974-6B88-43AF-92CD-464BD22F462C}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2A3A5D5E-F419-4A7E-ABD2-8C2F49EBFA6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3E4EF556-E47D-42E3-8316-FB2BA4B7FD5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0595"/>
    <w:rsid w:val="00164909"/>
    <w:rsid w:val="0035159D"/>
    <w:rsid w:val="00F90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DBC0BB"/>
  <w15:docId w15:val="{0BC39784-7379-4592-956F-42EB1846B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1722</Words>
  <Characters>9822</Characters>
  <Application>Microsoft Office Word</Application>
  <DocSecurity>0</DocSecurity>
  <Lines>81</Lines>
  <Paragraphs>23</Paragraphs>
  <ScaleCrop>false</ScaleCrop>
  <Company/>
  <LinksUpToDate>false</LinksUpToDate>
  <CharactersWithSpaces>11521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Aarya Bhende</cp:lastModifiedBy>
  <cp:revision>3</cp:revision>
  <dcterms:created xsi:type="dcterms:W3CDTF">2025-05-07T16:27:00Z</dcterms:created>
  <dcterms:modified xsi:type="dcterms:W3CDTF">2025-05-07T16:27:00Z</dcterms:modified>
</cp:coreProperties>
</file>